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rPr>
        <mc:AlternateContent>
          <mc:Choice Requires="wps">
            <w:drawing>
              <wp:anchor distT="45720" distB="45720" distL="114300" distR="114300" simplePos="0" relativeHeight="251624448" behindDoc="0" locked="0" layoutInCell="1" allowOverlap="1" wp14:anchorId="74B3371F" wp14:editId="3BEC143D">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9F2B42" w:rsidRPr="008A2BBC" w:rsidRDefault="009F2B42" w:rsidP="00AC4FE1">
                            <w:pPr>
                              <w:jc w:val="center"/>
                              <w:rPr>
                                <w:rFonts w:cs="Times New Roman"/>
                                <w:sz w:val="32"/>
                                <w:szCs w:val="32"/>
                              </w:rPr>
                            </w:pPr>
                            <w:r w:rsidRPr="008A2BBC">
                              <w:rPr>
                                <w:rFonts w:cs="Times New Roman"/>
                                <w:sz w:val="32"/>
                                <w:szCs w:val="32"/>
                              </w:rPr>
                              <w:t>Computer Graphics</w:t>
                            </w:r>
                          </w:p>
                          <w:p w14:paraId="4A932E22" w14:textId="690A28B1" w:rsidR="009F2B42" w:rsidRPr="008A2BBC" w:rsidRDefault="009F2B42"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9F2B42" w:rsidRPr="008A2BBC" w:rsidRDefault="009F2B42"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24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9F2B42" w:rsidRPr="008A2BBC" w:rsidRDefault="009F2B42" w:rsidP="00AC4FE1">
                      <w:pPr>
                        <w:jc w:val="center"/>
                        <w:rPr>
                          <w:rFonts w:cs="Times New Roman"/>
                          <w:sz w:val="32"/>
                          <w:szCs w:val="32"/>
                        </w:rPr>
                      </w:pPr>
                      <w:r w:rsidRPr="008A2BBC">
                        <w:rPr>
                          <w:rFonts w:cs="Times New Roman"/>
                          <w:sz w:val="32"/>
                          <w:szCs w:val="32"/>
                        </w:rPr>
                        <w:t>Computer Graphics</w:t>
                      </w:r>
                    </w:p>
                    <w:p w14:paraId="4A932E22" w14:textId="690A28B1" w:rsidR="009F2B42" w:rsidRPr="008A2BBC" w:rsidRDefault="009F2B42"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9F2B42" w:rsidRPr="008A2BBC" w:rsidRDefault="009F2B42"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bookmarkStart w:id="0" w:name="_GoBack"/>
      <w:bookmarkEnd w:id="0"/>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TOCHeading"/>
            <w:rPr>
              <w:rFonts w:asciiTheme="minorHAnsi" w:eastAsiaTheme="minorHAnsi" w:hAnsiTheme="minorHAnsi" w:cstheme="minorBidi"/>
              <w:sz w:val="22"/>
              <w:szCs w:val="22"/>
            </w:rPr>
          </w:pPr>
        </w:p>
        <w:p w14:paraId="74B33564" w14:textId="272A01E1" w:rsidR="00F32706" w:rsidRPr="00C54F98" w:rsidDel="00D73663" w:rsidRDefault="00F32706" w:rsidP="00F32706">
          <w:pPr>
            <w:pStyle w:val="TOCHeading"/>
            <w:jc w:val="center"/>
            <w:rPr>
              <w:del w:id="1" w:author="Rafael Antunes" w:date="2016-06-17T13:16:00Z"/>
              <w:rFonts w:cs="Times New Roman"/>
              <w:b/>
              <w:sz w:val="44"/>
              <w:szCs w:val="44"/>
            </w:rPr>
          </w:pPr>
          <w:r w:rsidRPr="00C54F98">
            <w:rPr>
              <w:rFonts w:cs="Times New Roman"/>
              <w:b/>
              <w:sz w:val="44"/>
              <w:szCs w:val="44"/>
            </w:rPr>
            <w:t>Table of Contents</w:t>
          </w:r>
        </w:p>
        <w:p w14:paraId="74B33565" w14:textId="77777777" w:rsidR="002D281C" w:rsidRPr="00C54F98" w:rsidRDefault="002D281C">
          <w:pPr>
            <w:pStyle w:val="TOCHeading"/>
            <w:jc w:val="center"/>
            <w:pPrChange w:id="2" w:author="Rafael Antunes" w:date="2016-06-17T13:16:00Z">
              <w:pPr/>
            </w:pPrChange>
          </w:pPr>
        </w:p>
        <w:p w14:paraId="74B33567" w14:textId="77777777" w:rsidR="00F32706" w:rsidRPr="00C54F98" w:rsidRDefault="00F32706" w:rsidP="00F32706"/>
        <w:p w14:paraId="0EFAFE0F" w14:textId="77777777" w:rsidR="009F2B42" w:rsidRDefault="00F32706">
          <w:pPr>
            <w:pStyle w:val="TOC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942915" w:history="1">
            <w:r w:rsidR="009F2B42" w:rsidRPr="00B30AB6">
              <w:rPr>
                <w:rStyle w:val="Hyperlink"/>
                <w:noProof/>
              </w:rPr>
              <w:t>Abstract</w:t>
            </w:r>
            <w:r w:rsidR="009F2B42">
              <w:rPr>
                <w:noProof/>
                <w:webHidden/>
              </w:rPr>
              <w:tab/>
            </w:r>
            <w:r w:rsidR="009F2B42">
              <w:rPr>
                <w:noProof/>
                <w:webHidden/>
              </w:rPr>
              <w:fldChar w:fldCharType="begin"/>
            </w:r>
            <w:r w:rsidR="009F2B42">
              <w:rPr>
                <w:noProof/>
                <w:webHidden/>
              </w:rPr>
              <w:instrText xml:space="preserve"> PAGEREF _Toc453942915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4DF145D0" w14:textId="77777777" w:rsidR="009F2B42" w:rsidRDefault="009F2B42">
          <w:pPr>
            <w:pStyle w:val="TOC1"/>
            <w:rPr>
              <w:rFonts w:asciiTheme="minorHAnsi" w:eastAsiaTheme="minorEastAsia" w:hAnsiTheme="minorHAnsi"/>
              <w:noProof/>
            </w:rPr>
          </w:pPr>
          <w:hyperlink w:anchor="_Toc453942916" w:history="1">
            <w:r w:rsidRPr="00B30AB6">
              <w:rPr>
                <w:rStyle w:val="Hyperlink"/>
                <w:noProof/>
              </w:rPr>
              <w:t>Introduction</w:t>
            </w:r>
            <w:r>
              <w:rPr>
                <w:noProof/>
                <w:webHidden/>
              </w:rPr>
              <w:tab/>
            </w:r>
            <w:r>
              <w:rPr>
                <w:noProof/>
                <w:webHidden/>
              </w:rPr>
              <w:fldChar w:fldCharType="begin"/>
            </w:r>
            <w:r>
              <w:rPr>
                <w:noProof/>
                <w:webHidden/>
              </w:rPr>
              <w:instrText xml:space="preserve"> PAGEREF _Toc453942916 \h </w:instrText>
            </w:r>
            <w:r>
              <w:rPr>
                <w:noProof/>
                <w:webHidden/>
              </w:rPr>
            </w:r>
            <w:r>
              <w:rPr>
                <w:noProof/>
                <w:webHidden/>
              </w:rPr>
              <w:fldChar w:fldCharType="separate"/>
            </w:r>
            <w:r>
              <w:rPr>
                <w:noProof/>
                <w:webHidden/>
              </w:rPr>
              <w:t>4</w:t>
            </w:r>
            <w:r>
              <w:rPr>
                <w:noProof/>
                <w:webHidden/>
              </w:rPr>
              <w:fldChar w:fldCharType="end"/>
            </w:r>
          </w:hyperlink>
        </w:p>
        <w:p w14:paraId="3C101787" w14:textId="77777777" w:rsidR="009F2B42" w:rsidRDefault="009F2B42">
          <w:pPr>
            <w:pStyle w:val="TOC1"/>
            <w:rPr>
              <w:rFonts w:asciiTheme="minorHAnsi" w:eastAsiaTheme="minorEastAsia" w:hAnsiTheme="minorHAnsi"/>
              <w:noProof/>
            </w:rPr>
          </w:pPr>
          <w:hyperlink w:anchor="_Toc453942917" w:history="1">
            <w:r w:rsidRPr="00B30AB6">
              <w:rPr>
                <w:rStyle w:val="Hyperlink"/>
                <w:noProof/>
              </w:rPr>
              <w:t>Experiments</w:t>
            </w:r>
            <w:r>
              <w:rPr>
                <w:noProof/>
                <w:webHidden/>
              </w:rPr>
              <w:tab/>
            </w:r>
            <w:r>
              <w:rPr>
                <w:noProof/>
                <w:webHidden/>
              </w:rPr>
              <w:fldChar w:fldCharType="begin"/>
            </w:r>
            <w:r>
              <w:rPr>
                <w:noProof/>
                <w:webHidden/>
              </w:rPr>
              <w:instrText xml:space="preserve"> PAGEREF _Toc453942917 \h </w:instrText>
            </w:r>
            <w:r>
              <w:rPr>
                <w:noProof/>
                <w:webHidden/>
              </w:rPr>
            </w:r>
            <w:r>
              <w:rPr>
                <w:noProof/>
                <w:webHidden/>
              </w:rPr>
              <w:fldChar w:fldCharType="separate"/>
            </w:r>
            <w:r>
              <w:rPr>
                <w:noProof/>
                <w:webHidden/>
              </w:rPr>
              <w:t>5</w:t>
            </w:r>
            <w:r>
              <w:rPr>
                <w:noProof/>
                <w:webHidden/>
              </w:rPr>
              <w:fldChar w:fldCharType="end"/>
            </w:r>
          </w:hyperlink>
        </w:p>
        <w:p w14:paraId="50635D26" w14:textId="77777777" w:rsidR="009F2B42" w:rsidRDefault="009F2B42">
          <w:pPr>
            <w:pStyle w:val="TOC1"/>
            <w:rPr>
              <w:rFonts w:asciiTheme="minorHAnsi" w:eastAsiaTheme="minorEastAsia" w:hAnsiTheme="minorHAnsi"/>
              <w:noProof/>
            </w:rPr>
          </w:pPr>
          <w:hyperlink w:anchor="_Toc453942918" w:history="1">
            <w:r w:rsidRPr="00B30AB6">
              <w:rPr>
                <w:rStyle w:val="Hyperlink"/>
                <w:noProof/>
              </w:rPr>
              <w:t>Hypotheses</w:t>
            </w:r>
            <w:r>
              <w:rPr>
                <w:noProof/>
                <w:webHidden/>
              </w:rPr>
              <w:tab/>
            </w:r>
            <w:r>
              <w:rPr>
                <w:noProof/>
                <w:webHidden/>
              </w:rPr>
              <w:fldChar w:fldCharType="begin"/>
            </w:r>
            <w:r>
              <w:rPr>
                <w:noProof/>
                <w:webHidden/>
              </w:rPr>
              <w:instrText xml:space="preserve"> PAGEREF _Toc453942918 \h </w:instrText>
            </w:r>
            <w:r>
              <w:rPr>
                <w:noProof/>
                <w:webHidden/>
              </w:rPr>
            </w:r>
            <w:r>
              <w:rPr>
                <w:noProof/>
                <w:webHidden/>
              </w:rPr>
              <w:fldChar w:fldCharType="separate"/>
            </w:r>
            <w:r>
              <w:rPr>
                <w:noProof/>
                <w:webHidden/>
              </w:rPr>
              <w:t>5</w:t>
            </w:r>
            <w:r>
              <w:rPr>
                <w:noProof/>
                <w:webHidden/>
              </w:rPr>
              <w:fldChar w:fldCharType="end"/>
            </w:r>
          </w:hyperlink>
        </w:p>
        <w:p w14:paraId="0EF9631C" w14:textId="77777777" w:rsidR="009F2B42" w:rsidRDefault="009F2B42">
          <w:pPr>
            <w:pStyle w:val="TOC1"/>
            <w:rPr>
              <w:rFonts w:asciiTheme="minorHAnsi" w:eastAsiaTheme="minorEastAsia" w:hAnsiTheme="minorHAnsi"/>
              <w:noProof/>
            </w:rPr>
          </w:pPr>
          <w:hyperlink w:anchor="_Toc453942919" w:history="1">
            <w:r w:rsidRPr="00B30AB6">
              <w:rPr>
                <w:rStyle w:val="Hyperlink"/>
                <w:noProof/>
              </w:rPr>
              <w:t>Results</w:t>
            </w:r>
            <w:r>
              <w:rPr>
                <w:noProof/>
                <w:webHidden/>
              </w:rPr>
              <w:tab/>
            </w:r>
            <w:r>
              <w:rPr>
                <w:noProof/>
                <w:webHidden/>
              </w:rPr>
              <w:fldChar w:fldCharType="begin"/>
            </w:r>
            <w:r>
              <w:rPr>
                <w:noProof/>
                <w:webHidden/>
              </w:rPr>
              <w:instrText xml:space="preserve"> PAGEREF _Toc453942919 \h </w:instrText>
            </w:r>
            <w:r>
              <w:rPr>
                <w:noProof/>
                <w:webHidden/>
              </w:rPr>
            </w:r>
            <w:r>
              <w:rPr>
                <w:noProof/>
                <w:webHidden/>
              </w:rPr>
              <w:fldChar w:fldCharType="separate"/>
            </w:r>
            <w:r>
              <w:rPr>
                <w:noProof/>
                <w:webHidden/>
              </w:rPr>
              <w:t>6</w:t>
            </w:r>
            <w:r>
              <w:rPr>
                <w:noProof/>
                <w:webHidden/>
              </w:rPr>
              <w:fldChar w:fldCharType="end"/>
            </w:r>
          </w:hyperlink>
        </w:p>
        <w:p w14:paraId="105BD6A8" w14:textId="77777777" w:rsidR="009F2B42" w:rsidRDefault="009F2B42">
          <w:pPr>
            <w:pStyle w:val="TOC2"/>
            <w:rPr>
              <w:rFonts w:asciiTheme="minorHAnsi" w:eastAsiaTheme="minorEastAsia" w:hAnsiTheme="minorHAnsi"/>
              <w:noProof/>
            </w:rPr>
          </w:pPr>
          <w:hyperlink w:anchor="_Toc453942920" w:history="1">
            <w:r w:rsidRPr="00B30AB6">
              <w:rPr>
                <w:rStyle w:val="Hyperlink"/>
                <w:noProof/>
              </w:rPr>
              <w:t>Path Tracing</w:t>
            </w:r>
            <w:r>
              <w:rPr>
                <w:noProof/>
                <w:webHidden/>
              </w:rPr>
              <w:tab/>
            </w:r>
            <w:r>
              <w:rPr>
                <w:noProof/>
                <w:webHidden/>
              </w:rPr>
              <w:fldChar w:fldCharType="begin"/>
            </w:r>
            <w:r>
              <w:rPr>
                <w:noProof/>
                <w:webHidden/>
              </w:rPr>
              <w:instrText xml:space="preserve"> PAGEREF _Toc453942920 \h </w:instrText>
            </w:r>
            <w:r>
              <w:rPr>
                <w:noProof/>
                <w:webHidden/>
              </w:rPr>
            </w:r>
            <w:r>
              <w:rPr>
                <w:noProof/>
                <w:webHidden/>
              </w:rPr>
              <w:fldChar w:fldCharType="separate"/>
            </w:r>
            <w:r>
              <w:rPr>
                <w:noProof/>
                <w:webHidden/>
              </w:rPr>
              <w:t>7</w:t>
            </w:r>
            <w:r>
              <w:rPr>
                <w:noProof/>
                <w:webHidden/>
              </w:rPr>
              <w:fldChar w:fldCharType="end"/>
            </w:r>
          </w:hyperlink>
        </w:p>
        <w:p w14:paraId="2E46A853" w14:textId="77777777" w:rsidR="009F2B42" w:rsidRDefault="009F2B42">
          <w:pPr>
            <w:pStyle w:val="TOC3"/>
            <w:tabs>
              <w:tab w:val="right" w:leader="dot" w:pos="8828"/>
            </w:tabs>
            <w:rPr>
              <w:rFonts w:asciiTheme="minorHAnsi" w:eastAsiaTheme="minorEastAsia" w:hAnsiTheme="minorHAnsi"/>
              <w:noProof/>
            </w:rPr>
          </w:pPr>
          <w:hyperlink w:anchor="_Toc453942921" w:history="1">
            <w:r w:rsidRPr="00B30AB6">
              <w:rPr>
                <w:rStyle w:val="Hyperlink"/>
                <w:noProof/>
              </w:rPr>
              <w:t>Adaptive</w:t>
            </w:r>
            <w:r>
              <w:rPr>
                <w:noProof/>
                <w:webHidden/>
              </w:rPr>
              <w:tab/>
            </w:r>
            <w:r>
              <w:rPr>
                <w:noProof/>
                <w:webHidden/>
              </w:rPr>
              <w:fldChar w:fldCharType="begin"/>
            </w:r>
            <w:r>
              <w:rPr>
                <w:noProof/>
                <w:webHidden/>
              </w:rPr>
              <w:instrText xml:space="preserve"> PAGEREF _Toc453942921 \h </w:instrText>
            </w:r>
            <w:r>
              <w:rPr>
                <w:noProof/>
                <w:webHidden/>
              </w:rPr>
            </w:r>
            <w:r>
              <w:rPr>
                <w:noProof/>
                <w:webHidden/>
              </w:rPr>
              <w:fldChar w:fldCharType="separate"/>
            </w:r>
            <w:r>
              <w:rPr>
                <w:noProof/>
                <w:webHidden/>
              </w:rPr>
              <w:t>8</w:t>
            </w:r>
            <w:r>
              <w:rPr>
                <w:noProof/>
                <w:webHidden/>
              </w:rPr>
              <w:fldChar w:fldCharType="end"/>
            </w:r>
          </w:hyperlink>
        </w:p>
        <w:p w14:paraId="67B441F4" w14:textId="77777777" w:rsidR="009F2B42" w:rsidRDefault="009F2B42">
          <w:pPr>
            <w:pStyle w:val="TOC3"/>
            <w:tabs>
              <w:tab w:val="right" w:leader="dot" w:pos="8828"/>
            </w:tabs>
            <w:rPr>
              <w:rFonts w:asciiTheme="minorHAnsi" w:eastAsiaTheme="minorEastAsia" w:hAnsiTheme="minorHAnsi"/>
              <w:noProof/>
            </w:rPr>
          </w:pPr>
          <w:hyperlink w:anchor="_Toc453942922" w:history="1">
            <w:r w:rsidRPr="00B30AB6">
              <w:rPr>
                <w:rStyle w:val="Hyperlink"/>
                <w:noProof/>
              </w:rPr>
              <w:t>Best Candidate</w:t>
            </w:r>
            <w:r>
              <w:rPr>
                <w:noProof/>
                <w:webHidden/>
              </w:rPr>
              <w:tab/>
            </w:r>
            <w:r>
              <w:rPr>
                <w:noProof/>
                <w:webHidden/>
              </w:rPr>
              <w:fldChar w:fldCharType="begin"/>
            </w:r>
            <w:r>
              <w:rPr>
                <w:noProof/>
                <w:webHidden/>
              </w:rPr>
              <w:instrText xml:space="preserve"> PAGEREF _Toc453942922 \h </w:instrText>
            </w:r>
            <w:r>
              <w:rPr>
                <w:noProof/>
                <w:webHidden/>
              </w:rPr>
            </w:r>
            <w:r>
              <w:rPr>
                <w:noProof/>
                <w:webHidden/>
              </w:rPr>
              <w:fldChar w:fldCharType="separate"/>
            </w:r>
            <w:r>
              <w:rPr>
                <w:noProof/>
                <w:webHidden/>
              </w:rPr>
              <w:t>9</w:t>
            </w:r>
            <w:r>
              <w:rPr>
                <w:noProof/>
                <w:webHidden/>
              </w:rPr>
              <w:fldChar w:fldCharType="end"/>
            </w:r>
          </w:hyperlink>
        </w:p>
        <w:p w14:paraId="09532AA0" w14:textId="77777777" w:rsidR="009F2B42" w:rsidRDefault="009F2B42">
          <w:pPr>
            <w:pStyle w:val="TOC3"/>
            <w:tabs>
              <w:tab w:val="right" w:leader="dot" w:pos="8828"/>
            </w:tabs>
            <w:rPr>
              <w:rFonts w:asciiTheme="minorHAnsi" w:eastAsiaTheme="minorEastAsia" w:hAnsiTheme="minorHAnsi"/>
              <w:noProof/>
            </w:rPr>
          </w:pPr>
          <w:hyperlink w:anchor="_Toc453942923" w:history="1">
            <w:r w:rsidRPr="00B30AB6">
              <w:rPr>
                <w:rStyle w:val="Hyperlink"/>
                <w:noProof/>
              </w:rPr>
              <w:t>Halton</w:t>
            </w:r>
            <w:r>
              <w:rPr>
                <w:noProof/>
                <w:webHidden/>
              </w:rPr>
              <w:tab/>
            </w:r>
            <w:r>
              <w:rPr>
                <w:noProof/>
                <w:webHidden/>
              </w:rPr>
              <w:fldChar w:fldCharType="begin"/>
            </w:r>
            <w:r>
              <w:rPr>
                <w:noProof/>
                <w:webHidden/>
              </w:rPr>
              <w:instrText xml:space="preserve"> PAGEREF _Toc453942923 \h </w:instrText>
            </w:r>
            <w:r>
              <w:rPr>
                <w:noProof/>
                <w:webHidden/>
              </w:rPr>
            </w:r>
            <w:r>
              <w:rPr>
                <w:noProof/>
                <w:webHidden/>
              </w:rPr>
              <w:fldChar w:fldCharType="separate"/>
            </w:r>
            <w:r>
              <w:rPr>
                <w:noProof/>
                <w:webHidden/>
              </w:rPr>
              <w:t>10</w:t>
            </w:r>
            <w:r>
              <w:rPr>
                <w:noProof/>
                <w:webHidden/>
              </w:rPr>
              <w:fldChar w:fldCharType="end"/>
            </w:r>
          </w:hyperlink>
        </w:p>
        <w:p w14:paraId="5696EEB3" w14:textId="77777777" w:rsidR="009F2B42" w:rsidRDefault="009F2B42">
          <w:pPr>
            <w:pStyle w:val="TOC3"/>
            <w:tabs>
              <w:tab w:val="right" w:leader="dot" w:pos="8828"/>
            </w:tabs>
            <w:rPr>
              <w:rFonts w:asciiTheme="minorHAnsi" w:eastAsiaTheme="minorEastAsia" w:hAnsiTheme="minorHAnsi"/>
              <w:noProof/>
            </w:rPr>
          </w:pPr>
          <w:hyperlink w:anchor="_Toc453942924" w:history="1">
            <w:r w:rsidRPr="00B30AB6">
              <w:rPr>
                <w:rStyle w:val="Hyperlink"/>
                <w:noProof/>
              </w:rPr>
              <w:t>Low Discrepancy</w:t>
            </w:r>
            <w:r>
              <w:rPr>
                <w:noProof/>
                <w:webHidden/>
              </w:rPr>
              <w:tab/>
            </w:r>
            <w:r>
              <w:rPr>
                <w:noProof/>
                <w:webHidden/>
              </w:rPr>
              <w:fldChar w:fldCharType="begin"/>
            </w:r>
            <w:r>
              <w:rPr>
                <w:noProof/>
                <w:webHidden/>
              </w:rPr>
              <w:instrText xml:space="preserve"> PAGEREF _Toc453942924 \h </w:instrText>
            </w:r>
            <w:r>
              <w:rPr>
                <w:noProof/>
                <w:webHidden/>
              </w:rPr>
            </w:r>
            <w:r>
              <w:rPr>
                <w:noProof/>
                <w:webHidden/>
              </w:rPr>
              <w:fldChar w:fldCharType="separate"/>
            </w:r>
            <w:r>
              <w:rPr>
                <w:noProof/>
                <w:webHidden/>
              </w:rPr>
              <w:t>11</w:t>
            </w:r>
            <w:r>
              <w:rPr>
                <w:noProof/>
                <w:webHidden/>
              </w:rPr>
              <w:fldChar w:fldCharType="end"/>
            </w:r>
          </w:hyperlink>
        </w:p>
        <w:p w14:paraId="77503A2A" w14:textId="77777777" w:rsidR="009F2B42" w:rsidRDefault="009F2B42">
          <w:pPr>
            <w:pStyle w:val="TOC3"/>
            <w:tabs>
              <w:tab w:val="right" w:leader="dot" w:pos="8828"/>
            </w:tabs>
            <w:rPr>
              <w:rFonts w:asciiTheme="minorHAnsi" w:eastAsiaTheme="minorEastAsia" w:hAnsiTheme="minorHAnsi"/>
              <w:noProof/>
            </w:rPr>
          </w:pPr>
          <w:hyperlink w:anchor="_Toc453942925" w:history="1">
            <w:r w:rsidRPr="00B30AB6">
              <w:rPr>
                <w:rStyle w:val="Hyperlink"/>
                <w:noProof/>
              </w:rPr>
              <w:t>Random</w:t>
            </w:r>
            <w:r>
              <w:rPr>
                <w:noProof/>
                <w:webHidden/>
              </w:rPr>
              <w:tab/>
            </w:r>
            <w:r>
              <w:rPr>
                <w:noProof/>
                <w:webHidden/>
              </w:rPr>
              <w:fldChar w:fldCharType="begin"/>
            </w:r>
            <w:r>
              <w:rPr>
                <w:noProof/>
                <w:webHidden/>
              </w:rPr>
              <w:instrText xml:space="preserve"> PAGEREF _Toc453942925 \h </w:instrText>
            </w:r>
            <w:r>
              <w:rPr>
                <w:noProof/>
                <w:webHidden/>
              </w:rPr>
            </w:r>
            <w:r>
              <w:rPr>
                <w:noProof/>
                <w:webHidden/>
              </w:rPr>
              <w:fldChar w:fldCharType="separate"/>
            </w:r>
            <w:r>
              <w:rPr>
                <w:noProof/>
                <w:webHidden/>
              </w:rPr>
              <w:t>12</w:t>
            </w:r>
            <w:r>
              <w:rPr>
                <w:noProof/>
                <w:webHidden/>
              </w:rPr>
              <w:fldChar w:fldCharType="end"/>
            </w:r>
          </w:hyperlink>
        </w:p>
        <w:p w14:paraId="5BD46819" w14:textId="77777777" w:rsidR="009F2B42" w:rsidRDefault="009F2B42">
          <w:pPr>
            <w:pStyle w:val="TOC3"/>
            <w:tabs>
              <w:tab w:val="right" w:leader="dot" w:pos="8828"/>
            </w:tabs>
            <w:rPr>
              <w:rFonts w:asciiTheme="minorHAnsi" w:eastAsiaTheme="minorEastAsia" w:hAnsiTheme="minorHAnsi"/>
              <w:noProof/>
            </w:rPr>
          </w:pPr>
          <w:hyperlink w:anchor="_Toc453942926" w:history="1">
            <w:r w:rsidRPr="00B30AB6">
              <w:rPr>
                <w:rStyle w:val="Hyperlink"/>
                <w:noProof/>
              </w:rPr>
              <w:t>Stratified</w:t>
            </w:r>
            <w:r>
              <w:rPr>
                <w:noProof/>
                <w:webHidden/>
              </w:rPr>
              <w:tab/>
            </w:r>
            <w:r>
              <w:rPr>
                <w:noProof/>
                <w:webHidden/>
              </w:rPr>
              <w:fldChar w:fldCharType="begin"/>
            </w:r>
            <w:r>
              <w:rPr>
                <w:noProof/>
                <w:webHidden/>
              </w:rPr>
              <w:instrText xml:space="preserve"> PAGEREF _Toc453942926 \h </w:instrText>
            </w:r>
            <w:r>
              <w:rPr>
                <w:noProof/>
                <w:webHidden/>
              </w:rPr>
            </w:r>
            <w:r>
              <w:rPr>
                <w:noProof/>
                <w:webHidden/>
              </w:rPr>
              <w:fldChar w:fldCharType="separate"/>
            </w:r>
            <w:r>
              <w:rPr>
                <w:noProof/>
                <w:webHidden/>
              </w:rPr>
              <w:t>13</w:t>
            </w:r>
            <w:r>
              <w:rPr>
                <w:noProof/>
                <w:webHidden/>
              </w:rPr>
              <w:fldChar w:fldCharType="end"/>
            </w:r>
          </w:hyperlink>
        </w:p>
        <w:p w14:paraId="7EAA773F" w14:textId="77777777" w:rsidR="009F2B42" w:rsidRDefault="009F2B42">
          <w:pPr>
            <w:pStyle w:val="TOC2"/>
            <w:rPr>
              <w:rFonts w:asciiTheme="minorHAnsi" w:eastAsiaTheme="minorEastAsia" w:hAnsiTheme="minorHAnsi"/>
              <w:noProof/>
            </w:rPr>
          </w:pPr>
          <w:hyperlink w:anchor="_Toc453942927" w:history="1">
            <w:r w:rsidRPr="00B30AB6">
              <w:rPr>
                <w:rStyle w:val="Hyperlink"/>
                <w:noProof/>
              </w:rPr>
              <w:t>Photon Map With No Caustic Photons</w:t>
            </w:r>
            <w:r>
              <w:rPr>
                <w:noProof/>
                <w:webHidden/>
              </w:rPr>
              <w:tab/>
            </w:r>
            <w:r>
              <w:rPr>
                <w:noProof/>
                <w:webHidden/>
              </w:rPr>
              <w:fldChar w:fldCharType="begin"/>
            </w:r>
            <w:r>
              <w:rPr>
                <w:noProof/>
                <w:webHidden/>
              </w:rPr>
              <w:instrText xml:space="preserve"> PAGEREF _Toc453942927 \h </w:instrText>
            </w:r>
            <w:r>
              <w:rPr>
                <w:noProof/>
                <w:webHidden/>
              </w:rPr>
            </w:r>
            <w:r>
              <w:rPr>
                <w:noProof/>
                <w:webHidden/>
              </w:rPr>
              <w:fldChar w:fldCharType="separate"/>
            </w:r>
            <w:r>
              <w:rPr>
                <w:noProof/>
                <w:webHidden/>
              </w:rPr>
              <w:t>14</w:t>
            </w:r>
            <w:r>
              <w:rPr>
                <w:noProof/>
                <w:webHidden/>
              </w:rPr>
              <w:fldChar w:fldCharType="end"/>
            </w:r>
          </w:hyperlink>
        </w:p>
        <w:p w14:paraId="6CADA8DD" w14:textId="77777777" w:rsidR="009F2B42" w:rsidRDefault="009F2B42">
          <w:pPr>
            <w:pStyle w:val="TOC3"/>
            <w:tabs>
              <w:tab w:val="right" w:leader="dot" w:pos="8828"/>
            </w:tabs>
            <w:rPr>
              <w:rFonts w:asciiTheme="minorHAnsi" w:eastAsiaTheme="minorEastAsia" w:hAnsiTheme="minorHAnsi"/>
              <w:noProof/>
            </w:rPr>
          </w:pPr>
          <w:hyperlink w:anchor="_Toc453942928" w:history="1">
            <w:r w:rsidRPr="00B30AB6">
              <w:rPr>
                <w:rStyle w:val="Hyperlink"/>
                <w:noProof/>
              </w:rPr>
              <w:t>Adaptive</w:t>
            </w:r>
            <w:r>
              <w:rPr>
                <w:noProof/>
                <w:webHidden/>
              </w:rPr>
              <w:tab/>
            </w:r>
            <w:r>
              <w:rPr>
                <w:noProof/>
                <w:webHidden/>
              </w:rPr>
              <w:fldChar w:fldCharType="begin"/>
            </w:r>
            <w:r>
              <w:rPr>
                <w:noProof/>
                <w:webHidden/>
              </w:rPr>
              <w:instrText xml:space="preserve"> PAGEREF _Toc453942928 \h </w:instrText>
            </w:r>
            <w:r>
              <w:rPr>
                <w:noProof/>
                <w:webHidden/>
              </w:rPr>
            </w:r>
            <w:r>
              <w:rPr>
                <w:noProof/>
                <w:webHidden/>
              </w:rPr>
              <w:fldChar w:fldCharType="separate"/>
            </w:r>
            <w:r>
              <w:rPr>
                <w:noProof/>
                <w:webHidden/>
              </w:rPr>
              <w:t>15</w:t>
            </w:r>
            <w:r>
              <w:rPr>
                <w:noProof/>
                <w:webHidden/>
              </w:rPr>
              <w:fldChar w:fldCharType="end"/>
            </w:r>
          </w:hyperlink>
        </w:p>
        <w:p w14:paraId="5D342596" w14:textId="77777777" w:rsidR="009F2B42" w:rsidRDefault="009F2B42">
          <w:pPr>
            <w:pStyle w:val="TOC3"/>
            <w:tabs>
              <w:tab w:val="right" w:leader="dot" w:pos="8828"/>
            </w:tabs>
            <w:rPr>
              <w:rFonts w:asciiTheme="minorHAnsi" w:eastAsiaTheme="minorEastAsia" w:hAnsiTheme="minorHAnsi"/>
              <w:noProof/>
            </w:rPr>
          </w:pPr>
          <w:hyperlink w:anchor="_Toc453942929" w:history="1">
            <w:r w:rsidRPr="00B30AB6">
              <w:rPr>
                <w:rStyle w:val="Hyperlink"/>
                <w:noProof/>
              </w:rPr>
              <w:t>Best Candidate</w:t>
            </w:r>
            <w:r>
              <w:rPr>
                <w:noProof/>
                <w:webHidden/>
              </w:rPr>
              <w:tab/>
            </w:r>
            <w:r>
              <w:rPr>
                <w:noProof/>
                <w:webHidden/>
              </w:rPr>
              <w:fldChar w:fldCharType="begin"/>
            </w:r>
            <w:r>
              <w:rPr>
                <w:noProof/>
                <w:webHidden/>
              </w:rPr>
              <w:instrText xml:space="preserve"> PAGEREF _Toc453942929 \h </w:instrText>
            </w:r>
            <w:r>
              <w:rPr>
                <w:noProof/>
                <w:webHidden/>
              </w:rPr>
            </w:r>
            <w:r>
              <w:rPr>
                <w:noProof/>
                <w:webHidden/>
              </w:rPr>
              <w:fldChar w:fldCharType="separate"/>
            </w:r>
            <w:r>
              <w:rPr>
                <w:noProof/>
                <w:webHidden/>
              </w:rPr>
              <w:t>16</w:t>
            </w:r>
            <w:r>
              <w:rPr>
                <w:noProof/>
                <w:webHidden/>
              </w:rPr>
              <w:fldChar w:fldCharType="end"/>
            </w:r>
          </w:hyperlink>
        </w:p>
        <w:p w14:paraId="3492DCB6" w14:textId="77777777" w:rsidR="009F2B42" w:rsidRDefault="009F2B42">
          <w:pPr>
            <w:pStyle w:val="TOC3"/>
            <w:tabs>
              <w:tab w:val="right" w:leader="dot" w:pos="8828"/>
            </w:tabs>
            <w:rPr>
              <w:rFonts w:asciiTheme="minorHAnsi" w:eastAsiaTheme="minorEastAsia" w:hAnsiTheme="minorHAnsi"/>
              <w:noProof/>
            </w:rPr>
          </w:pPr>
          <w:hyperlink w:anchor="_Toc453942930" w:history="1">
            <w:r w:rsidRPr="00B30AB6">
              <w:rPr>
                <w:rStyle w:val="Hyperlink"/>
                <w:noProof/>
              </w:rPr>
              <w:t>Halton</w:t>
            </w:r>
            <w:r>
              <w:rPr>
                <w:noProof/>
                <w:webHidden/>
              </w:rPr>
              <w:tab/>
            </w:r>
            <w:r>
              <w:rPr>
                <w:noProof/>
                <w:webHidden/>
              </w:rPr>
              <w:fldChar w:fldCharType="begin"/>
            </w:r>
            <w:r>
              <w:rPr>
                <w:noProof/>
                <w:webHidden/>
              </w:rPr>
              <w:instrText xml:space="preserve"> PAGEREF _Toc453942930 \h </w:instrText>
            </w:r>
            <w:r>
              <w:rPr>
                <w:noProof/>
                <w:webHidden/>
              </w:rPr>
            </w:r>
            <w:r>
              <w:rPr>
                <w:noProof/>
                <w:webHidden/>
              </w:rPr>
              <w:fldChar w:fldCharType="separate"/>
            </w:r>
            <w:r>
              <w:rPr>
                <w:noProof/>
                <w:webHidden/>
              </w:rPr>
              <w:t>17</w:t>
            </w:r>
            <w:r>
              <w:rPr>
                <w:noProof/>
                <w:webHidden/>
              </w:rPr>
              <w:fldChar w:fldCharType="end"/>
            </w:r>
          </w:hyperlink>
        </w:p>
        <w:p w14:paraId="0129F735" w14:textId="77777777" w:rsidR="009F2B42" w:rsidRDefault="009F2B42">
          <w:pPr>
            <w:pStyle w:val="TOC3"/>
            <w:tabs>
              <w:tab w:val="right" w:leader="dot" w:pos="8828"/>
            </w:tabs>
            <w:rPr>
              <w:rFonts w:asciiTheme="minorHAnsi" w:eastAsiaTheme="minorEastAsia" w:hAnsiTheme="minorHAnsi"/>
              <w:noProof/>
            </w:rPr>
          </w:pPr>
          <w:hyperlink w:anchor="_Toc453942931" w:history="1">
            <w:r w:rsidRPr="00B30AB6">
              <w:rPr>
                <w:rStyle w:val="Hyperlink"/>
                <w:noProof/>
              </w:rPr>
              <w:t>Low Discrepancy</w:t>
            </w:r>
            <w:r>
              <w:rPr>
                <w:noProof/>
                <w:webHidden/>
              </w:rPr>
              <w:tab/>
            </w:r>
            <w:r>
              <w:rPr>
                <w:noProof/>
                <w:webHidden/>
              </w:rPr>
              <w:fldChar w:fldCharType="begin"/>
            </w:r>
            <w:r>
              <w:rPr>
                <w:noProof/>
                <w:webHidden/>
              </w:rPr>
              <w:instrText xml:space="preserve"> PAGEREF _Toc453942931 \h </w:instrText>
            </w:r>
            <w:r>
              <w:rPr>
                <w:noProof/>
                <w:webHidden/>
              </w:rPr>
            </w:r>
            <w:r>
              <w:rPr>
                <w:noProof/>
                <w:webHidden/>
              </w:rPr>
              <w:fldChar w:fldCharType="separate"/>
            </w:r>
            <w:r>
              <w:rPr>
                <w:noProof/>
                <w:webHidden/>
              </w:rPr>
              <w:t>18</w:t>
            </w:r>
            <w:r>
              <w:rPr>
                <w:noProof/>
                <w:webHidden/>
              </w:rPr>
              <w:fldChar w:fldCharType="end"/>
            </w:r>
          </w:hyperlink>
        </w:p>
        <w:p w14:paraId="41FD4B80" w14:textId="77777777" w:rsidR="009F2B42" w:rsidRDefault="009F2B42">
          <w:pPr>
            <w:pStyle w:val="TOC3"/>
            <w:tabs>
              <w:tab w:val="right" w:leader="dot" w:pos="8828"/>
            </w:tabs>
            <w:rPr>
              <w:rFonts w:asciiTheme="minorHAnsi" w:eastAsiaTheme="minorEastAsia" w:hAnsiTheme="minorHAnsi"/>
              <w:noProof/>
            </w:rPr>
          </w:pPr>
          <w:hyperlink w:anchor="_Toc453942932" w:history="1">
            <w:r w:rsidRPr="00B30AB6">
              <w:rPr>
                <w:rStyle w:val="Hyperlink"/>
                <w:noProof/>
              </w:rPr>
              <w:t>Random</w:t>
            </w:r>
            <w:r>
              <w:rPr>
                <w:noProof/>
                <w:webHidden/>
              </w:rPr>
              <w:tab/>
            </w:r>
            <w:r>
              <w:rPr>
                <w:noProof/>
                <w:webHidden/>
              </w:rPr>
              <w:fldChar w:fldCharType="begin"/>
            </w:r>
            <w:r>
              <w:rPr>
                <w:noProof/>
                <w:webHidden/>
              </w:rPr>
              <w:instrText xml:space="preserve"> PAGEREF _Toc453942932 \h </w:instrText>
            </w:r>
            <w:r>
              <w:rPr>
                <w:noProof/>
                <w:webHidden/>
              </w:rPr>
            </w:r>
            <w:r>
              <w:rPr>
                <w:noProof/>
                <w:webHidden/>
              </w:rPr>
              <w:fldChar w:fldCharType="separate"/>
            </w:r>
            <w:r>
              <w:rPr>
                <w:noProof/>
                <w:webHidden/>
              </w:rPr>
              <w:t>19</w:t>
            </w:r>
            <w:r>
              <w:rPr>
                <w:noProof/>
                <w:webHidden/>
              </w:rPr>
              <w:fldChar w:fldCharType="end"/>
            </w:r>
          </w:hyperlink>
        </w:p>
        <w:p w14:paraId="2D463D87" w14:textId="77777777" w:rsidR="009F2B42" w:rsidRDefault="009F2B42">
          <w:pPr>
            <w:pStyle w:val="TOC3"/>
            <w:tabs>
              <w:tab w:val="right" w:leader="dot" w:pos="8828"/>
            </w:tabs>
            <w:rPr>
              <w:rFonts w:asciiTheme="minorHAnsi" w:eastAsiaTheme="minorEastAsia" w:hAnsiTheme="minorHAnsi"/>
              <w:noProof/>
            </w:rPr>
          </w:pPr>
          <w:hyperlink w:anchor="_Toc453942933" w:history="1">
            <w:r w:rsidRPr="00B30AB6">
              <w:rPr>
                <w:rStyle w:val="Hyperlink"/>
                <w:noProof/>
              </w:rPr>
              <w:t>Stratified</w:t>
            </w:r>
            <w:r>
              <w:rPr>
                <w:noProof/>
                <w:webHidden/>
              </w:rPr>
              <w:tab/>
            </w:r>
            <w:r>
              <w:rPr>
                <w:noProof/>
                <w:webHidden/>
              </w:rPr>
              <w:fldChar w:fldCharType="begin"/>
            </w:r>
            <w:r>
              <w:rPr>
                <w:noProof/>
                <w:webHidden/>
              </w:rPr>
              <w:instrText xml:space="preserve"> PAGEREF _Toc453942933 \h </w:instrText>
            </w:r>
            <w:r>
              <w:rPr>
                <w:noProof/>
                <w:webHidden/>
              </w:rPr>
            </w:r>
            <w:r>
              <w:rPr>
                <w:noProof/>
                <w:webHidden/>
              </w:rPr>
              <w:fldChar w:fldCharType="separate"/>
            </w:r>
            <w:r>
              <w:rPr>
                <w:noProof/>
                <w:webHidden/>
              </w:rPr>
              <w:t>20</w:t>
            </w:r>
            <w:r>
              <w:rPr>
                <w:noProof/>
                <w:webHidden/>
              </w:rPr>
              <w:fldChar w:fldCharType="end"/>
            </w:r>
          </w:hyperlink>
        </w:p>
        <w:p w14:paraId="7AB322AE" w14:textId="77777777" w:rsidR="009F2B42" w:rsidRDefault="009F2B42">
          <w:pPr>
            <w:pStyle w:val="TOC2"/>
            <w:rPr>
              <w:rFonts w:asciiTheme="minorHAnsi" w:eastAsiaTheme="minorEastAsia" w:hAnsiTheme="minorHAnsi"/>
              <w:noProof/>
            </w:rPr>
          </w:pPr>
          <w:hyperlink w:anchor="_Toc453942934" w:history="1">
            <w:r w:rsidRPr="00B30AB6">
              <w:rPr>
                <w:rStyle w:val="Hyperlink"/>
                <w:noProof/>
              </w:rPr>
              <w:t>Photon Map With Caustic Photons</w:t>
            </w:r>
            <w:r>
              <w:rPr>
                <w:noProof/>
                <w:webHidden/>
              </w:rPr>
              <w:tab/>
            </w:r>
            <w:r>
              <w:rPr>
                <w:noProof/>
                <w:webHidden/>
              </w:rPr>
              <w:fldChar w:fldCharType="begin"/>
            </w:r>
            <w:r>
              <w:rPr>
                <w:noProof/>
                <w:webHidden/>
              </w:rPr>
              <w:instrText xml:space="preserve"> PAGEREF _Toc453942934 \h </w:instrText>
            </w:r>
            <w:r>
              <w:rPr>
                <w:noProof/>
                <w:webHidden/>
              </w:rPr>
            </w:r>
            <w:r>
              <w:rPr>
                <w:noProof/>
                <w:webHidden/>
              </w:rPr>
              <w:fldChar w:fldCharType="separate"/>
            </w:r>
            <w:r>
              <w:rPr>
                <w:noProof/>
                <w:webHidden/>
              </w:rPr>
              <w:t>21</w:t>
            </w:r>
            <w:r>
              <w:rPr>
                <w:noProof/>
                <w:webHidden/>
              </w:rPr>
              <w:fldChar w:fldCharType="end"/>
            </w:r>
          </w:hyperlink>
        </w:p>
        <w:p w14:paraId="454667B8" w14:textId="77777777" w:rsidR="009F2B42" w:rsidRDefault="009F2B42">
          <w:pPr>
            <w:pStyle w:val="TOC3"/>
            <w:tabs>
              <w:tab w:val="right" w:leader="dot" w:pos="8828"/>
            </w:tabs>
            <w:rPr>
              <w:rFonts w:asciiTheme="minorHAnsi" w:eastAsiaTheme="minorEastAsia" w:hAnsiTheme="minorHAnsi"/>
              <w:noProof/>
            </w:rPr>
          </w:pPr>
          <w:hyperlink w:anchor="_Toc453942935" w:history="1">
            <w:r w:rsidRPr="00B30AB6">
              <w:rPr>
                <w:rStyle w:val="Hyperlink"/>
                <w:noProof/>
              </w:rPr>
              <w:t>Best Candidate</w:t>
            </w:r>
            <w:r>
              <w:rPr>
                <w:noProof/>
                <w:webHidden/>
              </w:rPr>
              <w:tab/>
            </w:r>
            <w:r>
              <w:rPr>
                <w:noProof/>
                <w:webHidden/>
              </w:rPr>
              <w:fldChar w:fldCharType="begin"/>
            </w:r>
            <w:r>
              <w:rPr>
                <w:noProof/>
                <w:webHidden/>
              </w:rPr>
              <w:instrText xml:space="preserve"> PAGEREF _Toc453942935 \h </w:instrText>
            </w:r>
            <w:r>
              <w:rPr>
                <w:noProof/>
                <w:webHidden/>
              </w:rPr>
            </w:r>
            <w:r>
              <w:rPr>
                <w:noProof/>
                <w:webHidden/>
              </w:rPr>
              <w:fldChar w:fldCharType="separate"/>
            </w:r>
            <w:r>
              <w:rPr>
                <w:noProof/>
                <w:webHidden/>
              </w:rPr>
              <w:t>22</w:t>
            </w:r>
            <w:r>
              <w:rPr>
                <w:noProof/>
                <w:webHidden/>
              </w:rPr>
              <w:fldChar w:fldCharType="end"/>
            </w:r>
          </w:hyperlink>
        </w:p>
        <w:p w14:paraId="3905D716" w14:textId="77777777" w:rsidR="009F2B42" w:rsidRDefault="009F2B42">
          <w:pPr>
            <w:pStyle w:val="TOC3"/>
            <w:tabs>
              <w:tab w:val="right" w:leader="dot" w:pos="8828"/>
            </w:tabs>
            <w:rPr>
              <w:rFonts w:asciiTheme="minorHAnsi" w:eastAsiaTheme="minorEastAsia" w:hAnsiTheme="minorHAnsi"/>
              <w:noProof/>
            </w:rPr>
          </w:pPr>
          <w:hyperlink w:anchor="_Toc453942936" w:history="1">
            <w:r w:rsidRPr="00B30AB6">
              <w:rPr>
                <w:rStyle w:val="Hyperlink"/>
                <w:noProof/>
              </w:rPr>
              <w:t>Halton</w:t>
            </w:r>
            <w:r>
              <w:rPr>
                <w:noProof/>
                <w:webHidden/>
              </w:rPr>
              <w:tab/>
            </w:r>
            <w:r>
              <w:rPr>
                <w:noProof/>
                <w:webHidden/>
              </w:rPr>
              <w:fldChar w:fldCharType="begin"/>
            </w:r>
            <w:r>
              <w:rPr>
                <w:noProof/>
                <w:webHidden/>
              </w:rPr>
              <w:instrText xml:space="preserve"> PAGEREF _Toc453942936 \h </w:instrText>
            </w:r>
            <w:r>
              <w:rPr>
                <w:noProof/>
                <w:webHidden/>
              </w:rPr>
            </w:r>
            <w:r>
              <w:rPr>
                <w:noProof/>
                <w:webHidden/>
              </w:rPr>
              <w:fldChar w:fldCharType="separate"/>
            </w:r>
            <w:r>
              <w:rPr>
                <w:noProof/>
                <w:webHidden/>
              </w:rPr>
              <w:t>23</w:t>
            </w:r>
            <w:r>
              <w:rPr>
                <w:noProof/>
                <w:webHidden/>
              </w:rPr>
              <w:fldChar w:fldCharType="end"/>
            </w:r>
          </w:hyperlink>
        </w:p>
        <w:p w14:paraId="30192748" w14:textId="77777777" w:rsidR="009F2B42" w:rsidRDefault="009F2B42">
          <w:pPr>
            <w:pStyle w:val="TOC3"/>
            <w:tabs>
              <w:tab w:val="right" w:leader="dot" w:pos="8828"/>
            </w:tabs>
            <w:rPr>
              <w:rFonts w:asciiTheme="minorHAnsi" w:eastAsiaTheme="minorEastAsia" w:hAnsiTheme="minorHAnsi"/>
              <w:noProof/>
            </w:rPr>
          </w:pPr>
          <w:hyperlink w:anchor="_Toc453942937" w:history="1">
            <w:r w:rsidRPr="00B30AB6">
              <w:rPr>
                <w:rStyle w:val="Hyperlink"/>
                <w:noProof/>
              </w:rPr>
              <w:t>Low Discrepancy</w:t>
            </w:r>
            <w:r>
              <w:rPr>
                <w:noProof/>
                <w:webHidden/>
              </w:rPr>
              <w:tab/>
            </w:r>
            <w:r>
              <w:rPr>
                <w:noProof/>
                <w:webHidden/>
              </w:rPr>
              <w:fldChar w:fldCharType="begin"/>
            </w:r>
            <w:r>
              <w:rPr>
                <w:noProof/>
                <w:webHidden/>
              </w:rPr>
              <w:instrText xml:space="preserve"> PAGEREF _Toc453942937 \h </w:instrText>
            </w:r>
            <w:r>
              <w:rPr>
                <w:noProof/>
                <w:webHidden/>
              </w:rPr>
            </w:r>
            <w:r>
              <w:rPr>
                <w:noProof/>
                <w:webHidden/>
              </w:rPr>
              <w:fldChar w:fldCharType="separate"/>
            </w:r>
            <w:r>
              <w:rPr>
                <w:noProof/>
                <w:webHidden/>
              </w:rPr>
              <w:t>24</w:t>
            </w:r>
            <w:r>
              <w:rPr>
                <w:noProof/>
                <w:webHidden/>
              </w:rPr>
              <w:fldChar w:fldCharType="end"/>
            </w:r>
          </w:hyperlink>
        </w:p>
        <w:p w14:paraId="5004C926" w14:textId="77777777" w:rsidR="009F2B42" w:rsidRDefault="009F2B42">
          <w:pPr>
            <w:pStyle w:val="TOC3"/>
            <w:tabs>
              <w:tab w:val="right" w:leader="dot" w:pos="8828"/>
            </w:tabs>
            <w:rPr>
              <w:rFonts w:asciiTheme="minorHAnsi" w:eastAsiaTheme="minorEastAsia" w:hAnsiTheme="minorHAnsi"/>
              <w:noProof/>
            </w:rPr>
          </w:pPr>
          <w:hyperlink w:anchor="_Toc453942938" w:history="1">
            <w:r w:rsidRPr="00B30AB6">
              <w:rPr>
                <w:rStyle w:val="Hyperlink"/>
                <w:noProof/>
              </w:rPr>
              <w:t>Random</w:t>
            </w:r>
            <w:r>
              <w:rPr>
                <w:noProof/>
                <w:webHidden/>
              </w:rPr>
              <w:tab/>
            </w:r>
            <w:r>
              <w:rPr>
                <w:noProof/>
                <w:webHidden/>
              </w:rPr>
              <w:fldChar w:fldCharType="begin"/>
            </w:r>
            <w:r>
              <w:rPr>
                <w:noProof/>
                <w:webHidden/>
              </w:rPr>
              <w:instrText xml:space="preserve"> PAGEREF _Toc453942938 \h </w:instrText>
            </w:r>
            <w:r>
              <w:rPr>
                <w:noProof/>
                <w:webHidden/>
              </w:rPr>
            </w:r>
            <w:r>
              <w:rPr>
                <w:noProof/>
                <w:webHidden/>
              </w:rPr>
              <w:fldChar w:fldCharType="separate"/>
            </w:r>
            <w:r>
              <w:rPr>
                <w:noProof/>
                <w:webHidden/>
              </w:rPr>
              <w:t>25</w:t>
            </w:r>
            <w:r>
              <w:rPr>
                <w:noProof/>
                <w:webHidden/>
              </w:rPr>
              <w:fldChar w:fldCharType="end"/>
            </w:r>
          </w:hyperlink>
        </w:p>
        <w:p w14:paraId="62A5A865" w14:textId="77777777" w:rsidR="009F2B42" w:rsidRDefault="009F2B42">
          <w:pPr>
            <w:pStyle w:val="TOC3"/>
            <w:tabs>
              <w:tab w:val="right" w:leader="dot" w:pos="8828"/>
            </w:tabs>
            <w:rPr>
              <w:rFonts w:asciiTheme="minorHAnsi" w:eastAsiaTheme="minorEastAsia" w:hAnsiTheme="minorHAnsi"/>
              <w:noProof/>
            </w:rPr>
          </w:pPr>
          <w:hyperlink w:anchor="_Toc453942939" w:history="1">
            <w:r w:rsidRPr="00B30AB6">
              <w:rPr>
                <w:rStyle w:val="Hyperlink"/>
                <w:noProof/>
              </w:rPr>
              <w:t>Stratified</w:t>
            </w:r>
            <w:r>
              <w:rPr>
                <w:noProof/>
                <w:webHidden/>
              </w:rPr>
              <w:tab/>
            </w:r>
            <w:r>
              <w:rPr>
                <w:noProof/>
                <w:webHidden/>
              </w:rPr>
              <w:fldChar w:fldCharType="begin"/>
            </w:r>
            <w:r>
              <w:rPr>
                <w:noProof/>
                <w:webHidden/>
              </w:rPr>
              <w:instrText xml:space="preserve"> PAGEREF _Toc453942939 \h </w:instrText>
            </w:r>
            <w:r>
              <w:rPr>
                <w:noProof/>
                <w:webHidden/>
              </w:rPr>
            </w:r>
            <w:r>
              <w:rPr>
                <w:noProof/>
                <w:webHidden/>
              </w:rPr>
              <w:fldChar w:fldCharType="separate"/>
            </w:r>
            <w:r>
              <w:rPr>
                <w:noProof/>
                <w:webHidden/>
              </w:rPr>
              <w:t>26</w:t>
            </w:r>
            <w:r>
              <w:rPr>
                <w:noProof/>
                <w:webHidden/>
              </w:rPr>
              <w:fldChar w:fldCharType="end"/>
            </w:r>
          </w:hyperlink>
        </w:p>
        <w:p w14:paraId="083A129F" w14:textId="77777777" w:rsidR="009F2B42" w:rsidRDefault="009F2B42">
          <w:pPr>
            <w:pStyle w:val="TOC2"/>
            <w:rPr>
              <w:rFonts w:asciiTheme="minorHAnsi" w:eastAsiaTheme="minorEastAsia" w:hAnsiTheme="minorHAnsi"/>
              <w:noProof/>
            </w:rPr>
          </w:pPr>
          <w:hyperlink w:anchor="_Toc453942940" w:history="1">
            <w:r w:rsidRPr="00B30AB6">
              <w:rPr>
                <w:rStyle w:val="Hyperlink"/>
                <w:noProof/>
              </w:rPr>
              <w:t>Reference Image</w:t>
            </w:r>
            <w:r>
              <w:rPr>
                <w:noProof/>
                <w:webHidden/>
              </w:rPr>
              <w:tab/>
            </w:r>
            <w:r>
              <w:rPr>
                <w:noProof/>
                <w:webHidden/>
              </w:rPr>
              <w:fldChar w:fldCharType="begin"/>
            </w:r>
            <w:r>
              <w:rPr>
                <w:noProof/>
                <w:webHidden/>
              </w:rPr>
              <w:instrText xml:space="preserve"> PAGEREF _Toc453942940 \h </w:instrText>
            </w:r>
            <w:r>
              <w:rPr>
                <w:noProof/>
                <w:webHidden/>
              </w:rPr>
            </w:r>
            <w:r>
              <w:rPr>
                <w:noProof/>
                <w:webHidden/>
              </w:rPr>
              <w:fldChar w:fldCharType="separate"/>
            </w:r>
            <w:r>
              <w:rPr>
                <w:noProof/>
                <w:webHidden/>
              </w:rPr>
              <w:t>27</w:t>
            </w:r>
            <w:r>
              <w:rPr>
                <w:noProof/>
                <w:webHidden/>
              </w:rPr>
              <w:fldChar w:fldCharType="end"/>
            </w:r>
          </w:hyperlink>
        </w:p>
        <w:p w14:paraId="36E90EC4" w14:textId="77777777" w:rsidR="009F2B42" w:rsidRDefault="009F2B42">
          <w:pPr>
            <w:pStyle w:val="TOC1"/>
            <w:rPr>
              <w:rFonts w:asciiTheme="minorHAnsi" w:eastAsiaTheme="minorEastAsia" w:hAnsiTheme="minorHAnsi"/>
              <w:noProof/>
            </w:rPr>
          </w:pPr>
          <w:hyperlink w:anchor="_Toc453942941" w:history="1">
            <w:r w:rsidRPr="00B30AB6">
              <w:rPr>
                <w:rStyle w:val="Hyperlink"/>
                <w:noProof/>
              </w:rPr>
              <w:t>Conclusion</w:t>
            </w:r>
            <w:r>
              <w:rPr>
                <w:noProof/>
                <w:webHidden/>
              </w:rPr>
              <w:tab/>
            </w:r>
            <w:r>
              <w:rPr>
                <w:noProof/>
                <w:webHidden/>
              </w:rPr>
              <w:fldChar w:fldCharType="begin"/>
            </w:r>
            <w:r>
              <w:rPr>
                <w:noProof/>
                <w:webHidden/>
              </w:rPr>
              <w:instrText xml:space="preserve"> PAGEREF _Toc453942941 \h </w:instrText>
            </w:r>
            <w:r>
              <w:rPr>
                <w:noProof/>
                <w:webHidden/>
              </w:rPr>
            </w:r>
            <w:r>
              <w:rPr>
                <w:noProof/>
                <w:webHidden/>
              </w:rPr>
              <w:fldChar w:fldCharType="separate"/>
            </w:r>
            <w:r>
              <w:rPr>
                <w:noProof/>
                <w:webHidden/>
              </w:rPr>
              <w:t>28</w:t>
            </w:r>
            <w:r>
              <w:rPr>
                <w:noProof/>
                <w:webHidden/>
              </w:rPr>
              <w:fldChar w:fldCharType="end"/>
            </w:r>
          </w:hyperlink>
        </w:p>
        <w:p w14:paraId="74B3357C" w14:textId="77777777" w:rsidR="00F32706" w:rsidRPr="00C54F98" w:rsidRDefault="00F32706">
          <w:r w:rsidRPr="00C54F98">
            <w:rPr>
              <w:b/>
              <w:bCs/>
            </w:rPr>
            <w:fldChar w:fldCharType="end"/>
          </w:r>
        </w:p>
      </w:sdtContent>
    </w:sdt>
    <w:p w14:paraId="35904910" w14:textId="7B4FC1FD" w:rsidR="00247C10" w:rsidRPr="00C54F98" w:rsidRDefault="00D73663">
      <w:pPr>
        <w:spacing w:line="259" w:lineRule="auto"/>
        <w:jc w:val="left"/>
        <w:pPrChange w:id="3" w:author="Rafael Antunes" w:date="2016-06-17T13:17:00Z">
          <w:pPr/>
        </w:pPrChange>
      </w:pPr>
      <w:ins w:id="4" w:author="Rafael Antunes" w:date="2016-06-17T13:17:00Z">
        <w:r>
          <w:br w:type="page"/>
        </w:r>
      </w:ins>
    </w:p>
    <w:p w14:paraId="27E8D691" w14:textId="684C1FA6" w:rsidR="00247C10" w:rsidRPr="00C54F98" w:rsidDel="00D73663" w:rsidRDefault="00247C10" w:rsidP="00247C10">
      <w:pPr>
        <w:jc w:val="center"/>
        <w:rPr>
          <w:del w:id="5" w:author="Rafael Antunes" w:date="2016-06-17T13:17:00Z"/>
          <w:rFonts w:eastAsiaTheme="majorEastAsia" w:cstheme="majorBidi"/>
          <w:b/>
          <w:sz w:val="44"/>
          <w:szCs w:val="44"/>
        </w:rPr>
      </w:pPr>
      <w:r w:rsidRPr="00C54F98">
        <w:rPr>
          <w:rFonts w:eastAsiaTheme="majorEastAsia" w:cstheme="majorBidi"/>
          <w:b/>
          <w:sz w:val="44"/>
          <w:szCs w:val="44"/>
        </w:rPr>
        <w:lastRenderedPageBreak/>
        <w:t xml:space="preserve">Table of </w:t>
      </w:r>
      <w:r w:rsidR="00511457" w:rsidRPr="00C54F98">
        <w:rPr>
          <w:rFonts w:eastAsiaTheme="majorEastAsia" w:cstheme="majorBidi"/>
          <w:b/>
          <w:sz w:val="44"/>
          <w:szCs w:val="44"/>
        </w:rPr>
        <w:t>Figures</w:t>
      </w:r>
    </w:p>
    <w:p w14:paraId="5014983D" w14:textId="77777777" w:rsidR="00A76C7B" w:rsidRPr="00C54F98" w:rsidRDefault="00A76C7B">
      <w:pPr>
        <w:jc w:val="center"/>
        <w:pPrChange w:id="6" w:author="Rafael Antunes" w:date="2016-06-17T13:17:00Z">
          <w:pPr/>
        </w:pPrChange>
      </w:pPr>
    </w:p>
    <w:p w14:paraId="2DE4740C" w14:textId="77777777" w:rsidR="00247C10" w:rsidRPr="00C54F98" w:rsidRDefault="00247C10" w:rsidP="00247C10"/>
    <w:p w14:paraId="2C38061C" w14:textId="77777777" w:rsidR="009F2B42" w:rsidRDefault="009A5DDF">
      <w:pPr>
        <w:pStyle w:val="TableofFigur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942942" w:history="1">
        <w:r w:rsidR="009F2B42" w:rsidRPr="00A25DEE">
          <w:rPr>
            <w:rStyle w:val="Hyperlink"/>
            <w:noProof/>
          </w:rPr>
          <w:t>Figure 1. Default scene, rendered with path tracing.</w:t>
        </w:r>
        <w:r w:rsidR="009F2B42">
          <w:rPr>
            <w:noProof/>
            <w:webHidden/>
          </w:rPr>
          <w:tab/>
        </w:r>
        <w:r w:rsidR="009F2B42">
          <w:rPr>
            <w:noProof/>
            <w:webHidden/>
          </w:rPr>
          <w:fldChar w:fldCharType="begin"/>
        </w:r>
        <w:r w:rsidR="009F2B42">
          <w:rPr>
            <w:noProof/>
            <w:webHidden/>
          </w:rPr>
          <w:instrText xml:space="preserve"> PAGEREF _Toc453942942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7C4F3B22" w14:textId="77777777" w:rsidR="009F2B42" w:rsidRDefault="009F2B42">
      <w:pPr>
        <w:pStyle w:val="TableofFigures"/>
        <w:tabs>
          <w:tab w:val="right" w:leader="dot" w:pos="8828"/>
        </w:tabs>
        <w:rPr>
          <w:rFonts w:asciiTheme="minorHAnsi" w:eastAsiaTheme="minorEastAsia" w:hAnsiTheme="minorHAnsi"/>
          <w:noProof/>
        </w:rPr>
      </w:pPr>
      <w:hyperlink r:id="rId9" w:anchor="_Toc453942943" w:history="1">
        <w:r w:rsidRPr="00A25DEE">
          <w:rPr>
            <w:rStyle w:val="Hyperlink"/>
            <w:noProof/>
          </w:rPr>
          <w:t>Figure 2. How a caustic shadow is formed.</w:t>
        </w:r>
        <w:r>
          <w:rPr>
            <w:noProof/>
            <w:webHidden/>
          </w:rPr>
          <w:tab/>
        </w:r>
        <w:r>
          <w:rPr>
            <w:noProof/>
            <w:webHidden/>
          </w:rPr>
          <w:fldChar w:fldCharType="begin"/>
        </w:r>
        <w:r>
          <w:rPr>
            <w:noProof/>
            <w:webHidden/>
          </w:rPr>
          <w:instrText xml:space="preserve"> PAGEREF _Toc453942943 \h </w:instrText>
        </w:r>
        <w:r>
          <w:rPr>
            <w:noProof/>
            <w:webHidden/>
          </w:rPr>
        </w:r>
        <w:r>
          <w:rPr>
            <w:noProof/>
            <w:webHidden/>
          </w:rPr>
          <w:fldChar w:fldCharType="separate"/>
        </w:r>
        <w:r>
          <w:rPr>
            <w:noProof/>
            <w:webHidden/>
          </w:rPr>
          <w:t>6</w:t>
        </w:r>
        <w:r>
          <w:rPr>
            <w:noProof/>
            <w:webHidden/>
          </w:rPr>
          <w:fldChar w:fldCharType="end"/>
        </w:r>
      </w:hyperlink>
    </w:p>
    <w:p w14:paraId="069C74D3" w14:textId="77777777" w:rsidR="009F2B42" w:rsidRDefault="009F2B42">
      <w:pPr>
        <w:pStyle w:val="TableofFigures"/>
        <w:tabs>
          <w:tab w:val="right" w:leader="dot" w:pos="8828"/>
        </w:tabs>
        <w:rPr>
          <w:rFonts w:asciiTheme="minorHAnsi" w:eastAsiaTheme="minorEastAsia" w:hAnsiTheme="minorHAnsi"/>
          <w:noProof/>
        </w:rPr>
      </w:pPr>
      <w:hyperlink r:id="rId10" w:anchor="_Toc453942944" w:history="1">
        <w:r w:rsidRPr="00A25DEE">
          <w:rPr>
            <w:rStyle w:val="Hyperlink"/>
            <w:noProof/>
          </w:rPr>
          <w:t>Figure 3. Scene rendered with path tracing and an adaptive sampler.</w:t>
        </w:r>
        <w:r>
          <w:rPr>
            <w:noProof/>
            <w:webHidden/>
          </w:rPr>
          <w:tab/>
        </w:r>
        <w:r>
          <w:rPr>
            <w:noProof/>
            <w:webHidden/>
          </w:rPr>
          <w:fldChar w:fldCharType="begin"/>
        </w:r>
        <w:r>
          <w:rPr>
            <w:noProof/>
            <w:webHidden/>
          </w:rPr>
          <w:instrText xml:space="preserve"> PAGEREF _Toc453942944 \h </w:instrText>
        </w:r>
        <w:r>
          <w:rPr>
            <w:noProof/>
            <w:webHidden/>
          </w:rPr>
        </w:r>
        <w:r>
          <w:rPr>
            <w:noProof/>
            <w:webHidden/>
          </w:rPr>
          <w:fldChar w:fldCharType="separate"/>
        </w:r>
        <w:r>
          <w:rPr>
            <w:noProof/>
            <w:webHidden/>
          </w:rPr>
          <w:t>8</w:t>
        </w:r>
        <w:r>
          <w:rPr>
            <w:noProof/>
            <w:webHidden/>
          </w:rPr>
          <w:fldChar w:fldCharType="end"/>
        </w:r>
      </w:hyperlink>
    </w:p>
    <w:p w14:paraId="3B3A84AA" w14:textId="77777777" w:rsidR="009F2B42" w:rsidRDefault="009F2B42">
      <w:pPr>
        <w:pStyle w:val="TableofFigures"/>
        <w:tabs>
          <w:tab w:val="right" w:leader="dot" w:pos="8828"/>
        </w:tabs>
        <w:rPr>
          <w:rFonts w:asciiTheme="minorHAnsi" w:eastAsiaTheme="minorEastAsia" w:hAnsiTheme="minorHAnsi"/>
          <w:noProof/>
        </w:rPr>
      </w:pPr>
      <w:hyperlink r:id="rId11" w:anchor="_Toc453942945" w:history="1">
        <w:r w:rsidRPr="00A25DEE">
          <w:rPr>
            <w:rStyle w:val="Hyperlink"/>
            <w:noProof/>
          </w:rPr>
          <w:t>Figure 4. Scene rendered with path tracing and a best candidate sampler.</w:t>
        </w:r>
        <w:r>
          <w:rPr>
            <w:noProof/>
            <w:webHidden/>
          </w:rPr>
          <w:tab/>
        </w:r>
        <w:r>
          <w:rPr>
            <w:noProof/>
            <w:webHidden/>
          </w:rPr>
          <w:fldChar w:fldCharType="begin"/>
        </w:r>
        <w:r>
          <w:rPr>
            <w:noProof/>
            <w:webHidden/>
          </w:rPr>
          <w:instrText xml:space="preserve"> PAGEREF _Toc453942945 \h </w:instrText>
        </w:r>
        <w:r>
          <w:rPr>
            <w:noProof/>
            <w:webHidden/>
          </w:rPr>
        </w:r>
        <w:r>
          <w:rPr>
            <w:noProof/>
            <w:webHidden/>
          </w:rPr>
          <w:fldChar w:fldCharType="separate"/>
        </w:r>
        <w:r>
          <w:rPr>
            <w:noProof/>
            <w:webHidden/>
          </w:rPr>
          <w:t>9</w:t>
        </w:r>
        <w:r>
          <w:rPr>
            <w:noProof/>
            <w:webHidden/>
          </w:rPr>
          <w:fldChar w:fldCharType="end"/>
        </w:r>
      </w:hyperlink>
    </w:p>
    <w:p w14:paraId="4F004892" w14:textId="77777777" w:rsidR="009F2B42" w:rsidRDefault="009F2B42">
      <w:pPr>
        <w:pStyle w:val="TableofFigures"/>
        <w:tabs>
          <w:tab w:val="right" w:leader="dot" w:pos="8828"/>
        </w:tabs>
        <w:rPr>
          <w:rFonts w:asciiTheme="minorHAnsi" w:eastAsiaTheme="minorEastAsia" w:hAnsiTheme="minorHAnsi"/>
          <w:noProof/>
        </w:rPr>
      </w:pPr>
      <w:hyperlink r:id="rId12" w:anchor="_Toc453942946" w:history="1">
        <w:r w:rsidRPr="00A25DEE">
          <w:rPr>
            <w:rStyle w:val="Hyperlink"/>
            <w:noProof/>
          </w:rPr>
          <w:t>Figure 5. Scene rendered with path tracing and a halton sampler.</w:t>
        </w:r>
        <w:r>
          <w:rPr>
            <w:noProof/>
            <w:webHidden/>
          </w:rPr>
          <w:tab/>
        </w:r>
        <w:r>
          <w:rPr>
            <w:noProof/>
            <w:webHidden/>
          </w:rPr>
          <w:fldChar w:fldCharType="begin"/>
        </w:r>
        <w:r>
          <w:rPr>
            <w:noProof/>
            <w:webHidden/>
          </w:rPr>
          <w:instrText xml:space="preserve"> PAGEREF _Toc453942946 \h </w:instrText>
        </w:r>
        <w:r>
          <w:rPr>
            <w:noProof/>
            <w:webHidden/>
          </w:rPr>
        </w:r>
        <w:r>
          <w:rPr>
            <w:noProof/>
            <w:webHidden/>
          </w:rPr>
          <w:fldChar w:fldCharType="separate"/>
        </w:r>
        <w:r>
          <w:rPr>
            <w:noProof/>
            <w:webHidden/>
          </w:rPr>
          <w:t>10</w:t>
        </w:r>
        <w:r>
          <w:rPr>
            <w:noProof/>
            <w:webHidden/>
          </w:rPr>
          <w:fldChar w:fldCharType="end"/>
        </w:r>
      </w:hyperlink>
    </w:p>
    <w:p w14:paraId="58ECE892" w14:textId="77777777" w:rsidR="009F2B42" w:rsidRDefault="009F2B42">
      <w:pPr>
        <w:pStyle w:val="TableofFigures"/>
        <w:tabs>
          <w:tab w:val="right" w:leader="dot" w:pos="8828"/>
        </w:tabs>
        <w:rPr>
          <w:rFonts w:asciiTheme="minorHAnsi" w:eastAsiaTheme="minorEastAsia" w:hAnsiTheme="minorHAnsi"/>
          <w:noProof/>
        </w:rPr>
      </w:pPr>
      <w:hyperlink r:id="rId13" w:anchor="_Toc453942947" w:history="1">
        <w:r w:rsidRPr="00A25DEE">
          <w:rPr>
            <w:rStyle w:val="Hyperlink"/>
            <w:noProof/>
          </w:rPr>
          <w:t>Figure 6. Scene rendered with path tracing and a low discrepancy sampler.</w:t>
        </w:r>
        <w:r>
          <w:rPr>
            <w:noProof/>
            <w:webHidden/>
          </w:rPr>
          <w:tab/>
        </w:r>
        <w:r>
          <w:rPr>
            <w:noProof/>
            <w:webHidden/>
          </w:rPr>
          <w:fldChar w:fldCharType="begin"/>
        </w:r>
        <w:r>
          <w:rPr>
            <w:noProof/>
            <w:webHidden/>
          </w:rPr>
          <w:instrText xml:space="preserve"> PAGEREF _Toc453942947 \h </w:instrText>
        </w:r>
        <w:r>
          <w:rPr>
            <w:noProof/>
            <w:webHidden/>
          </w:rPr>
        </w:r>
        <w:r>
          <w:rPr>
            <w:noProof/>
            <w:webHidden/>
          </w:rPr>
          <w:fldChar w:fldCharType="separate"/>
        </w:r>
        <w:r>
          <w:rPr>
            <w:noProof/>
            <w:webHidden/>
          </w:rPr>
          <w:t>11</w:t>
        </w:r>
        <w:r>
          <w:rPr>
            <w:noProof/>
            <w:webHidden/>
          </w:rPr>
          <w:fldChar w:fldCharType="end"/>
        </w:r>
      </w:hyperlink>
    </w:p>
    <w:p w14:paraId="13A31996" w14:textId="77777777" w:rsidR="009F2B42" w:rsidRDefault="009F2B42">
      <w:pPr>
        <w:pStyle w:val="TableofFigures"/>
        <w:tabs>
          <w:tab w:val="right" w:leader="dot" w:pos="8828"/>
        </w:tabs>
        <w:rPr>
          <w:rFonts w:asciiTheme="minorHAnsi" w:eastAsiaTheme="minorEastAsia" w:hAnsiTheme="minorHAnsi"/>
          <w:noProof/>
        </w:rPr>
      </w:pPr>
      <w:hyperlink r:id="rId14" w:anchor="_Toc453942948" w:history="1">
        <w:r w:rsidRPr="00A25DEE">
          <w:rPr>
            <w:rStyle w:val="Hyperlink"/>
            <w:noProof/>
          </w:rPr>
          <w:t>Figure 7. Scene rendered with path tracing and a random sampler.</w:t>
        </w:r>
        <w:r>
          <w:rPr>
            <w:noProof/>
            <w:webHidden/>
          </w:rPr>
          <w:tab/>
        </w:r>
        <w:r>
          <w:rPr>
            <w:noProof/>
            <w:webHidden/>
          </w:rPr>
          <w:fldChar w:fldCharType="begin"/>
        </w:r>
        <w:r>
          <w:rPr>
            <w:noProof/>
            <w:webHidden/>
          </w:rPr>
          <w:instrText xml:space="preserve"> PAGEREF _Toc453942948 \h </w:instrText>
        </w:r>
        <w:r>
          <w:rPr>
            <w:noProof/>
            <w:webHidden/>
          </w:rPr>
        </w:r>
        <w:r>
          <w:rPr>
            <w:noProof/>
            <w:webHidden/>
          </w:rPr>
          <w:fldChar w:fldCharType="separate"/>
        </w:r>
        <w:r>
          <w:rPr>
            <w:noProof/>
            <w:webHidden/>
          </w:rPr>
          <w:t>12</w:t>
        </w:r>
        <w:r>
          <w:rPr>
            <w:noProof/>
            <w:webHidden/>
          </w:rPr>
          <w:fldChar w:fldCharType="end"/>
        </w:r>
      </w:hyperlink>
    </w:p>
    <w:p w14:paraId="73193C39" w14:textId="77777777" w:rsidR="009F2B42" w:rsidRDefault="009F2B42">
      <w:pPr>
        <w:pStyle w:val="TableofFigures"/>
        <w:tabs>
          <w:tab w:val="right" w:leader="dot" w:pos="8828"/>
        </w:tabs>
        <w:rPr>
          <w:rFonts w:asciiTheme="minorHAnsi" w:eastAsiaTheme="minorEastAsia" w:hAnsiTheme="minorHAnsi"/>
          <w:noProof/>
        </w:rPr>
      </w:pPr>
      <w:hyperlink r:id="rId15" w:anchor="_Toc453942949" w:history="1">
        <w:r w:rsidRPr="00A25DEE">
          <w:rPr>
            <w:rStyle w:val="Hyperlink"/>
            <w:noProof/>
          </w:rPr>
          <w:t>Figure 8. Scene rendered with path tracing and a stratified sampler.</w:t>
        </w:r>
        <w:r>
          <w:rPr>
            <w:noProof/>
            <w:webHidden/>
          </w:rPr>
          <w:tab/>
        </w:r>
        <w:r>
          <w:rPr>
            <w:noProof/>
            <w:webHidden/>
          </w:rPr>
          <w:fldChar w:fldCharType="begin"/>
        </w:r>
        <w:r>
          <w:rPr>
            <w:noProof/>
            <w:webHidden/>
          </w:rPr>
          <w:instrText xml:space="preserve"> PAGEREF _Toc453942949 \h </w:instrText>
        </w:r>
        <w:r>
          <w:rPr>
            <w:noProof/>
            <w:webHidden/>
          </w:rPr>
        </w:r>
        <w:r>
          <w:rPr>
            <w:noProof/>
            <w:webHidden/>
          </w:rPr>
          <w:fldChar w:fldCharType="separate"/>
        </w:r>
        <w:r>
          <w:rPr>
            <w:noProof/>
            <w:webHidden/>
          </w:rPr>
          <w:t>13</w:t>
        </w:r>
        <w:r>
          <w:rPr>
            <w:noProof/>
            <w:webHidden/>
          </w:rPr>
          <w:fldChar w:fldCharType="end"/>
        </w:r>
      </w:hyperlink>
    </w:p>
    <w:p w14:paraId="2A284168" w14:textId="77777777" w:rsidR="009F2B42" w:rsidRDefault="009F2B42">
      <w:pPr>
        <w:pStyle w:val="TableofFigures"/>
        <w:tabs>
          <w:tab w:val="right" w:leader="dot" w:pos="8828"/>
        </w:tabs>
        <w:rPr>
          <w:rFonts w:asciiTheme="minorHAnsi" w:eastAsiaTheme="minorEastAsia" w:hAnsiTheme="minorHAnsi"/>
          <w:noProof/>
        </w:rPr>
      </w:pPr>
      <w:hyperlink r:id="rId16" w:anchor="_Toc453942950" w:history="1">
        <w:r w:rsidRPr="00A25DEE">
          <w:rPr>
            <w:rStyle w:val="Hyperlink"/>
            <w:noProof/>
          </w:rPr>
          <w:t>Figure 9. Scene rendered with photon mapping and an adaptive sampler.</w:t>
        </w:r>
        <w:r>
          <w:rPr>
            <w:noProof/>
            <w:webHidden/>
          </w:rPr>
          <w:tab/>
        </w:r>
        <w:r>
          <w:rPr>
            <w:noProof/>
            <w:webHidden/>
          </w:rPr>
          <w:fldChar w:fldCharType="begin"/>
        </w:r>
        <w:r>
          <w:rPr>
            <w:noProof/>
            <w:webHidden/>
          </w:rPr>
          <w:instrText xml:space="preserve"> PAGEREF _Toc453942950 \h </w:instrText>
        </w:r>
        <w:r>
          <w:rPr>
            <w:noProof/>
            <w:webHidden/>
          </w:rPr>
        </w:r>
        <w:r>
          <w:rPr>
            <w:noProof/>
            <w:webHidden/>
          </w:rPr>
          <w:fldChar w:fldCharType="separate"/>
        </w:r>
        <w:r>
          <w:rPr>
            <w:noProof/>
            <w:webHidden/>
          </w:rPr>
          <w:t>15</w:t>
        </w:r>
        <w:r>
          <w:rPr>
            <w:noProof/>
            <w:webHidden/>
          </w:rPr>
          <w:fldChar w:fldCharType="end"/>
        </w:r>
      </w:hyperlink>
    </w:p>
    <w:p w14:paraId="6561FF6E" w14:textId="77777777" w:rsidR="009F2B42" w:rsidRDefault="009F2B42">
      <w:pPr>
        <w:pStyle w:val="TableofFigures"/>
        <w:tabs>
          <w:tab w:val="right" w:leader="dot" w:pos="8828"/>
        </w:tabs>
        <w:rPr>
          <w:rFonts w:asciiTheme="minorHAnsi" w:eastAsiaTheme="minorEastAsia" w:hAnsiTheme="minorHAnsi"/>
          <w:noProof/>
        </w:rPr>
      </w:pPr>
      <w:hyperlink r:id="rId17" w:anchor="_Toc453942951" w:history="1">
        <w:r w:rsidRPr="00A25DEE">
          <w:rPr>
            <w:rStyle w:val="Hyperlink"/>
            <w:noProof/>
          </w:rPr>
          <w:t>Figure 10. Scene rendered with photon mapping and a best candidate sampler.</w:t>
        </w:r>
        <w:r>
          <w:rPr>
            <w:noProof/>
            <w:webHidden/>
          </w:rPr>
          <w:tab/>
        </w:r>
        <w:r>
          <w:rPr>
            <w:noProof/>
            <w:webHidden/>
          </w:rPr>
          <w:fldChar w:fldCharType="begin"/>
        </w:r>
        <w:r>
          <w:rPr>
            <w:noProof/>
            <w:webHidden/>
          </w:rPr>
          <w:instrText xml:space="preserve"> PAGEREF _Toc453942951 \h </w:instrText>
        </w:r>
        <w:r>
          <w:rPr>
            <w:noProof/>
            <w:webHidden/>
          </w:rPr>
        </w:r>
        <w:r>
          <w:rPr>
            <w:noProof/>
            <w:webHidden/>
          </w:rPr>
          <w:fldChar w:fldCharType="separate"/>
        </w:r>
        <w:r>
          <w:rPr>
            <w:noProof/>
            <w:webHidden/>
          </w:rPr>
          <w:t>16</w:t>
        </w:r>
        <w:r>
          <w:rPr>
            <w:noProof/>
            <w:webHidden/>
          </w:rPr>
          <w:fldChar w:fldCharType="end"/>
        </w:r>
      </w:hyperlink>
    </w:p>
    <w:p w14:paraId="7B911831" w14:textId="77777777" w:rsidR="009F2B42" w:rsidRDefault="009F2B42">
      <w:pPr>
        <w:pStyle w:val="TableofFigures"/>
        <w:tabs>
          <w:tab w:val="right" w:leader="dot" w:pos="8828"/>
        </w:tabs>
        <w:rPr>
          <w:rFonts w:asciiTheme="minorHAnsi" w:eastAsiaTheme="minorEastAsia" w:hAnsiTheme="minorHAnsi"/>
          <w:noProof/>
        </w:rPr>
      </w:pPr>
      <w:hyperlink r:id="rId18" w:anchor="_Toc453942952" w:history="1">
        <w:r w:rsidRPr="00A25DEE">
          <w:rPr>
            <w:rStyle w:val="Hyperlink"/>
            <w:noProof/>
          </w:rPr>
          <w:t>Figure 11. Scene rendered with photon mapping and a halton sampler.</w:t>
        </w:r>
        <w:r>
          <w:rPr>
            <w:noProof/>
            <w:webHidden/>
          </w:rPr>
          <w:tab/>
        </w:r>
        <w:r>
          <w:rPr>
            <w:noProof/>
            <w:webHidden/>
          </w:rPr>
          <w:fldChar w:fldCharType="begin"/>
        </w:r>
        <w:r>
          <w:rPr>
            <w:noProof/>
            <w:webHidden/>
          </w:rPr>
          <w:instrText xml:space="preserve"> PAGEREF _Toc453942952 \h </w:instrText>
        </w:r>
        <w:r>
          <w:rPr>
            <w:noProof/>
            <w:webHidden/>
          </w:rPr>
        </w:r>
        <w:r>
          <w:rPr>
            <w:noProof/>
            <w:webHidden/>
          </w:rPr>
          <w:fldChar w:fldCharType="separate"/>
        </w:r>
        <w:r>
          <w:rPr>
            <w:noProof/>
            <w:webHidden/>
          </w:rPr>
          <w:t>17</w:t>
        </w:r>
        <w:r>
          <w:rPr>
            <w:noProof/>
            <w:webHidden/>
          </w:rPr>
          <w:fldChar w:fldCharType="end"/>
        </w:r>
      </w:hyperlink>
    </w:p>
    <w:p w14:paraId="085A0BF6" w14:textId="77777777" w:rsidR="009F2B42" w:rsidRDefault="009F2B42">
      <w:pPr>
        <w:pStyle w:val="TableofFigures"/>
        <w:tabs>
          <w:tab w:val="right" w:leader="dot" w:pos="8828"/>
        </w:tabs>
        <w:rPr>
          <w:rFonts w:asciiTheme="minorHAnsi" w:eastAsiaTheme="minorEastAsia" w:hAnsiTheme="minorHAnsi"/>
          <w:noProof/>
        </w:rPr>
      </w:pPr>
      <w:hyperlink r:id="rId19" w:anchor="_Toc453942953" w:history="1">
        <w:r w:rsidRPr="00A25DEE">
          <w:rPr>
            <w:rStyle w:val="Hyperlink"/>
            <w:noProof/>
          </w:rPr>
          <w:t>Figure 12. Scene rendered with photon mapping and a low discrepancy sampler.</w:t>
        </w:r>
        <w:r>
          <w:rPr>
            <w:noProof/>
            <w:webHidden/>
          </w:rPr>
          <w:tab/>
        </w:r>
        <w:r>
          <w:rPr>
            <w:noProof/>
            <w:webHidden/>
          </w:rPr>
          <w:fldChar w:fldCharType="begin"/>
        </w:r>
        <w:r>
          <w:rPr>
            <w:noProof/>
            <w:webHidden/>
          </w:rPr>
          <w:instrText xml:space="preserve"> PAGEREF _Toc453942953 \h </w:instrText>
        </w:r>
        <w:r>
          <w:rPr>
            <w:noProof/>
            <w:webHidden/>
          </w:rPr>
        </w:r>
        <w:r>
          <w:rPr>
            <w:noProof/>
            <w:webHidden/>
          </w:rPr>
          <w:fldChar w:fldCharType="separate"/>
        </w:r>
        <w:r>
          <w:rPr>
            <w:noProof/>
            <w:webHidden/>
          </w:rPr>
          <w:t>18</w:t>
        </w:r>
        <w:r>
          <w:rPr>
            <w:noProof/>
            <w:webHidden/>
          </w:rPr>
          <w:fldChar w:fldCharType="end"/>
        </w:r>
      </w:hyperlink>
    </w:p>
    <w:p w14:paraId="01898F19" w14:textId="77777777" w:rsidR="009F2B42" w:rsidRDefault="009F2B42">
      <w:pPr>
        <w:pStyle w:val="TableofFigures"/>
        <w:tabs>
          <w:tab w:val="right" w:leader="dot" w:pos="8828"/>
        </w:tabs>
        <w:rPr>
          <w:rFonts w:asciiTheme="minorHAnsi" w:eastAsiaTheme="minorEastAsia" w:hAnsiTheme="minorHAnsi"/>
          <w:noProof/>
        </w:rPr>
      </w:pPr>
      <w:hyperlink r:id="rId20" w:anchor="_Toc453942954" w:history="1">
        <w:r w:rsidRPr="00A25DEE">
          <w:rPr>
            <w:rStyle w:val="Hyperlink"/>
            <w:noProof/>
          </w:rPr>
          <w:t>Figure 13. Scene rendered with photon mapping and a random sampler.</w:t>
        </w:r>
        <w:r>
          <w:rPr>
            <w:noProof/>
            <w:webHidden/>
          </w:rPr>
          <w:tab/>
        </w:r>
        <w:r>
          <w:rPr>
            <w:noProof/>
            <w:webHidden/>
          </w:rPr>
          <w:fldChar w:fldCharType="begin"/>
        </w:r>
        <w:r>
          <w:rPr>
            <w:noProof/>
            <w:webHidden/>
          </w:rPr>
          <w:instrText xml:space="preserve"> PAGEREF _Toc453942954 \h </w:instrText>
        </w:r>
        <w:r>
          <w:rPr>
            <w:noProof/>
            <w:webHidden/>
          </w:rPr>
        </w:r>
        <w:r>
          <w:rPr>
            <w:noProof/>
            <w:webHidden/>
          </w:rPr>
          <w:fldChar w:fldCharType="separate"/>
        </w:r>
        <w:r>
          <w:rPr>
            <w:noProof/>
            <w:webHidden/>
          </w:rPr>
          <w:t>19</w:t>
        </w:r>
        <w:r>
          <w:rPr>
            <w:noProof/>
            <w:webHidden/>
          </w:rPr>
          <w:fldChar w:fldCharType="end"/>
        </w:r>
      </w:hyperlink>
    </w:p>
    <w:p w14:paraId="15436470" w14:textId="77777777" w:rsidR="009F2B42" w:rsidRDefault="009F2B42">
      <w:pPr>
        <w:pStyle w:val="TableofFigures"/>
        <w:tabs>
          <w:tab w:val="right" w:leader="dot" w:pos="8828"/>
        </w:tabs>
        <w:rPr>
          <w:rFonts w:asciiTheme="minorHAnsi" w:eastAsiaTheme="minorEastAsia" w:hAnsiTheme="minorHAnsi"/>
          <w:noProof/>
        </w:rPr>
      </w:pPr>
      <w:hyperlink r:id="rId21" w:anchor="_Toc453942955" w:history="1">
        <w:r w:rsidRPr="00A25DEE">
          <w:rPr>
            <w:rStyle w:val="Hyperlink"/>
            <w:noProof/>
          </w:rPr>
          <w:t>Figure 14. Scene rendered with photon mapping and a stratified sampler.</w:t>
        </w:r>
        <w:r>
          <w:rPr>
            <w:noProof/>
            <w:webHidden/>
          </w:rPr>
          <w:tab/>
        </w:r>
        <w:r>
          <w:rPr>
            <w:noProof/>
            <w:webHidden/>
          </w:rPr>
          <w:fldChar w:fldCharType="begin"/>
        </w:r>
        <w:r>
          <w:rPr>
            <w:noProof/>
            <w:webHidden/>
          </w:rPr>
          <w:instrText xml:space="preserve"> PAGEREF _Toc453942955 \h </w:instrText>
        </w:r>
        <w:r>
          <w:rPr>
            <w:noProof/>
            <w:webHidden/>
          </w:rPr>
        </w:r>
        <w:r>
          <w:rPr>
            <w:noProof/>
            <w:webHidden/>
          </w:rPr>
          <w:fldChar w:fldCharType="separate"/>
        </w:r>
        <w:r>
          <w:rPr>
            <w:noProof/>
            <w:webHidden/>
          </w:rPr>
          <w:t>20</w:t>
        </w:r>
        <w:r>
          <w:rPr>
            <w:noProof/>
            <w:webHidden/>
          </w:rPr>
          <w:fldChar w:fldCharType="end"/>
        </w:r>
      </w:hyperlink>
    </w:p>
    <w:p w14:paraId="5570D290" w14:textId="77777777" w:rsidR="009F2B42" w:rsidRDefault="009F2B42">
      <w:pPr>
        <w:pStyle w:val="TableofFigures"/>
        <w:tabs>
          <w:tab w:val="right" w:leader="dot" w:pos="8828"/>
        </w:tabs>
        <w:rPr>
          <w:rFonts w:asciiTheme="minorHAnsi" w:eastAsiaTheme="minorEastAsia" w:hAnsiTheme="minorHAnsi"/>
          <w:noProof/>
        </w:rPr>
      </w:pPr>
      <w:hyperlink r:id="rId22" w:anchor="_Toc453942956" w:history="1">
        <w:r w:rsidRPr="00A25DEE">
          <w:rPr>
            <w:rStyle w:val="Hyperlink"/>
            <w:noProof/>
          </w:rPr>
          <w:t>Figure 15. Scene rendered with photon mapping (with caustic photons) and a best candidate sampler.</w:t>
        </w:r>
        <w:r>
          <w:rPr>
            <w:noProof/>
            <w:webHidden/>
          </w:rPr>
          <w:tab/>
        </w:r>
        <w:r>
          <w:rPr>
            <w:noProof/>
            <w:webHidden/>
          </w:rPr>
          <w:fldChar w:fldCharType="begin"/>
        </w:r>
        <w:r>
          <w:rPr>
            <w:noProof/>
            <w:webHidden/>
          </w:rPr>
          <w:instrText xml:space="preserve"> PAGEREF _Toc453942956 \h </w:instrText>
        </w:r>
        <w:r>
          <w:rPr>
            <w:noProof/>
            <w:webHidden/>
          </w:rPr>
        </w:r>
        <w:r>
          <w:rPr>
            <w:noProof/>
            <w:webHidden/>
          </w:rPr>
          <w:fldChar w:fldCharType="separate"/>
        </w:r>
        <w:r>
          <w:rPr>
            <w:noProof/>
            <w:webHidden/>
          </w:rPr>
          <w:t>22</w:t>
        </w:r>
        <w:r>
          <w:rPr>
            <w:noProof/>
            <w:webHidden/>
          </w:rPr>
          <w:fldChar w:fldCharType="end"/>
        </w:r>
      </w:hyperlink>
    </w:p>
    <w:p w14:paraId="644AB44A" w14:textId="77777777" w:rsidR="009F2B42" w:rsidRDefault="009F2B42">
      <w:pPr>
        <w:pStyle w:val="TableofFigures"/>
        <w:tabs>
          <w:tab w:val="right" w:leader="dot" w:pos="8828"/>
        </w:tabs>
        <w:rPr>
          <w:rFonts w:asciiTheme="minorHAnsi" w:eastAsiaTheme="minorEastAsia" w:hAnsiTheme="minorHAnsi"/>
          <w:noProof/>
        </w:rPr>
      </w:pPr>
      <w:hyperlink r:id="rId23" w:anchor="_Toc453942957" w:history="1">
        <w:r w:rsidRPr="00A25DEE">
          <w:rPr>
            <w:rStyle w:val="Hyperlink"/>
            <w:noProof/>
          </w:rPr>
          <w:t>Figure 16. Scene rendered with photon mapping (with caustic photons) and a halton sampler.</w:t>
        </w:r>
        <w:r>
          <w:rPr>
            <w:noProof/>
            <w:webHidden/>
          </w:rPr>
          <w:tab/>
        </w:r>
        <w:r>
          <w:rPr>
            <w:noProof/>
            <w:webHidden/>
          </w:rPr>
          <w:fldChar w:fldCharType="begin"/>
        </w:r>
        <w:r>
          <w:rPr>
            <w:noProof/>
            <w:webHidden/>
          </w:rPr>
          <w:instrText xml:space="preserve"> PAGEREF _Toc453942957 \h </w:instrText>
        </w:r>
        <w:r>
          <w:rPr>
            <w:noProof/>
            <w:webHidden/>
          </w:rPr>
        </w:r>
        <w:r>
          <w:rPr>
            <w:noProof/>
            <w:webHidden/>
          </w:rPr>
          <w:fldChar w:fldCharType="separate"/>
        </w:r>
        <w:r>
          <w:rPr>
            <w:noProof/>
            <w:webHidden/>
          </w:rPr>
          <w:t>23</w:t>
        </w:r>
        <w:r>
          <w:rPr>
            <w:noProof/>
            <w:webHidden/>
          </w:rPr>
          <w:fldChar w:fldCharType="end"/>
        </w:r>
      </w:hyperlink>
    </w:p>
    <w:p w14:paraId="20F37877" w14:textId="77777777" w:rsidR="009F2B42" w:rsidRDefault="009F2B42">
      <w:pPr>
        <w:pStyle w:val="TableofFigures"/>
        <w:tabs>
          <w:tab w:val="right" w:leader="dot" w:pos="8828"/>
        </w:tabs>
        <w:rPr>
          <w:rFonts w:asciiTheme="minorHAnsi" w:eastAsiaTheme="minorEastAsia" w:hAnsiTheme="minorHAnsi"/>
          <w:noProof/>
        </w:rPr>
      </w:pPr>
      <w:hyperlink r:id="rId24" w:anchor="_Toc453942958" w:history="1">
        <w:r w:rsidRPr="00A25DEE">
          <w:rPr>
            <w:rStyle w:val="Hyperlink"/>
            <w:noProof/>
          </w:rPr>
          <w:t>Figure 17. Scene rendered with photon mapping (with caustic photons) and a low discrepancy sampler.</w:t>
        </w:r>
        <w:r>
          <w:rPr>
            <w:noProof/>
            <w:webHidden/>
          </w:rPr>
          <w:tab/>
        </w:r>
        <w:r>
          <w:rPr>
            <w:noProof/>
            <w:webHidden/>
          </w:rPr>
          <w:fldChar w:fldCharType="begin"/>
        </w:r>
        <w:r>
          <w:rPr>
            <w:noProof/>
            <w:webHidden/>
          </w:rPr>
          <w:instrText xml:space="preserve"> PAGEREF _Toc453942958 \h </w:instrText>
        </w:r>
        <w:r>
          <w:rPr>
            <w:noProof/>
            <w:webHidden/>
          </w:rPr>
        </w:r>
        <w:r>
          <w:rPr>
            <w:noProof/>
            <w:webHidden/>
          </w:rPr>
          <w:fldChar w:fldCharType="separate"/>
        </w:r>
        <w:r>
          <w:rPr>
            <w:noProof/>
            <w:webHidden/>
          </w:rPr>
          <w:t>24</w:t>
        </w:r>
        <w:r>
          <w:rPr>
            <w:noProof/>
            <w:webHidden/>
          </w:rPr>
          <w:fldChar w:fldCharType="end"/>
        </w:r>
      </w:hyperlink>
    </w:p>
    <w:p w14:paraId="37613131" w14:textId="77777777" w:rsidR="009F2B42" w:rsidRDefault="009F2B42">
      <w:pPr>
        <w:pStyle w:val="TableofFigures"/>
        <w:tabs>
          <w:tab w:val="right" w:leader="dot" w:pos="8828"/>
        </w:tabs>
        <w:rPr>
          <w:rFonts w:asciiTheme="minorHAnsi" w:eastAsiaTheme="minorEastAsia" w:hAnsiTheme="minorHAnsi"/>
          <w:noProof/>
        </w:rPr>
      </w:pPr>
      <w:hyperlink r:id="rId25" w:anchor="_Toc453942959" w:history="1">
        <w:r w:rsidRPr="00A25DEE">
          <w:rPr>
            <w:rStyle w:val="Hyperlink"/>
            <w:noProof/>
          </w:rPr>
          <w:t>Figure 18. Scene rendered with photon mapping (with caustic photons) and a random sampler.</w:t>
        </w:r>
        <w:r>
          <w:rPr>
            <w:noProof/>
            <w:webHidden/>
          </w:rPr>
          <w:tab/>
        </w:r>
        <w:r>
          <w:rPr>
            <w:noProof/>
            <w:webHidden/>
          </w:rPr>
          <w:fldChar w:fldCharType="begin"/>
        </w:r>
        <w:r>
          <w:rPr>
            <w:noProof/>
            <w:webHidden/>
          </w:rPr>
          <w:instrText xml:space="preserve"> PAGEREF _Toc453942959 \h </w:instrText>
        </w:r>
        <w:r>
          <w:rPr>
            <w:noProof/>
            <w:webHidden/>
          </w:rPr>
        </w:r>
        <w:r>
          <w:rPr>
            <w:noProof/>
            <w:webHidden/>
          </w:rPr>
          <w:fldChar w:fldCharType="separate"/>
        </w:r>
        <w:r>
          <w:rPr>
            <w:noProof/>
            <w:webHidden/>
          </w:rPr>
          <w:t>25</w:t>
        </w:r>
        <w:r>
          <w:rPr>
            <w:noProof/>
            <w:webHidden/>
          </w:rPr>
          <w:fldChar w:fldCharType="end"/>
        </w:r>
      </w:hyperlink>
    </w:p>
    <w:p w14:paraId="26A8F4FA" w14:textId="77777777" w:rsidR="009F2B42" w:rsidRDefault="009F2B42">
      <w:pPr>
        <w:pStyle w:val="TableofFigures"/>
        <w:tabs>
          <w:tab w:val="right" w:leader="dot" w:pos="8828"/>
        </w:tabs>
        <w:rPr>
          <w:rFonts w:asciiTheme="minorHAnsi" w:eastAsiaTheme="minorEastAsia" w:hAnsiTheme="minorHAnsi"/>
          <w:noProof/>
        </w:rPr>
      </w:pPr>
      <w:hyperlink r:id="rId26" w:anchor="_Toc453942960" w:history="1">
        <w:r w:rsidRPr="00A25DEE">
          <w:rPr>
            <w:rStyle w:val="Hyperlink"/>
            <w:noProof/>
          </w:rPr>
          <w:t>Figure 19. Scene rendered with photon mapping (with caustic photons) and a stratified sampler.</w:t>
        </w:r>
        <w:r>
          <w:rPr>
            <w:noProof/>
            <w:webHidden/>
          </w:rPr>
          <w:tab/>
        </w:r>
        <w:r>
          <w:rPr>
            <w:noProof/>
            <w:webHidden/>
          </w:rPr>
          <w:fldChar w:fldCharType="begin"/>
        </w:r>
        <w:r>
          <w:rPr>
            <w:noProof/>
            <w:webHidden/>
          </w:rPr>
          <w:instrText xml:space="preserve"> PAGEREF _Toc453942960 \h </w:instrText>
        </w:r>
        <w:r>
          <w:rPr>
            <w:noProof/>
            <w:webHidden/>
          </w:rPr>
        </w:r>
        <w:r>
          <w:rPr>
            <w:noProof/>
            <w:webHidden/>
          </w:rPr>
          <w:fldChar w:fldCharType="separate"/>
        </w:r>
        <w:r>
          <w:rPr>
            <w:noProof/>
            <w:webHidden/>
          </w:rPr>
          <w:t>26</w:t>
        </w:r>
        <w:r>
          <w:rPr>
            <w:noProof/>
            <w:webHidden/>
          </w:rPr>
          <w:fldChar w:fldCharType="end"/>
        </w:r>
      </w:hyperlink>
    </w:p>
    <w:p w14:paraId="3ACADBEF" w14:textId="77777777" w:rsidR="009F2B42" w:rsidRDefault="009F2B42">
      <w:pPr>
        <w:pStyle w:val="TableofFigures"/>
        <w:tabs>
          <w:tab w:val="right" w:leader="dot" w:pos="8828"/>
        </w:tabs>
        <w:rPr>
          <w:rFonts w:asciiTheme="minorHAnsi" w:eastAsiaTheme="minorEastAsia" w:hAnsiTheme="minorHAnsi"/>
          <w:noProof/>
        </w:rPr>
      </w:pPr>
      <w:hyperlink r:id="rId27" w:anchor="_Toc453942961" w:history="1">
        <w:r w:rsidRPr="00A25DEE">
          <w:rPr>
            <w:rStyle w:val="Hyperlink"/>
            <w:noProof/>
          </w:rPr>
          <w:t>Figure 20. Reference scene.</w:t>
        </w:r>
        <w:r>
          <w:rPr>
            <w:noProof/>
            <w:webHidden/>
          </w:rPr>
          <w:tab/>
        </w:r>
        <w:r>
          <w:rPr>
            <w:noProof/>
            <w:webHidden/>
          </w:rPr>
          <w:fldChar w:fldCharType="begin"/>
        </w:r>
        <w:r>
          <w:rPr>
            <w:noProof/>
            <w:webHidden/>
          </w:rPr>
          <w:instrText xml:space="preserve"> PAGEREF _Toc453942961 \h </w:instrText>
        </w:r>
        <w:r>
          <w:rPr>
            <w:noProof/>
            <w:webHidden/>
          </w:rPr>
        </w:r>
        <w:r>
          <w:rPr>
            <w:noProof/>
            <w:webHidden/>
          </w:rPr>
          <w:fldChar w:fldCharType="separate"/>
        </w:r>
        <w:r>
          <w:rPr>
            <w:noProof/>
            <w:webHidden/>
          </w:rPr>
          <w:t>27</w:t>
        </w:r>
        <w:r>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br w:type="page"/>
      </w:r>
    </w:p>
    <w:p w14:paraId="3E5B0E79" w14:textId="3F56795E" w:rsidR="00511457" w:rsidRPr="00C54F98" w:rsidRDefault="00511457" w:rsidP="00AD7D0C">
      <w:pPr>
        <w:pStyle w:val="Heading1"/>
      </w:pPr>
      <w:bookmarkStart w:id="7" w:name="_Toc453942915"/>
      <w:r w:rsidRPr="00C54F98">
        <w:lastRenderedPageBreak/>
        <w:t>Abstract</w:t>
      </w:r>
      <w:bookmarkEnd w:id="7"/>
    </w:p>
    <w:p w14:paraId="0AB164A9" w14:textId="0D28D340" w:rsidR="00E312DF" w:rsidRPr="00C54F98" w:rsidRDefault="00E312DF" w:rsidP="00A405BE">
      <w:pPr>
        <w:spacing w:line="276" w:lineRule="auto"/>
      </w:pPr>
      <w:r w:rsidRPr="00C54F98">
        <w:tab/>
      </w:r>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Heading1"/>
      </w:pPr>
      <w:bookmarkStart w:id="8" w:name="_Toc453942916"/>
      <w:r w:rsidRPr="00C54F98">
        <w:t>Introductio</w:t>
      </w:r>
      <w:r w:rsidR="00511457" w:rsidRPr="00C54F98">
        <w:t>n</w:t>
      </w:r>
      <w:bookmarkEnd w:id="8"/>
    </w:p>
    <w:p w14:paraId="4CC940D9" w14:textId="423AB1B7" w:rsidR="00160384" w:rsidRDefault="004C02A8" w:rsidP="00160384">
      <w:pPr>
        <w:ind w:firstLine="720"/>
      </w:pPr>
      <w:r>
        <w:rPr>
          <w:noProof/>
        </w:rPr>
        <mc:AlternateContent>
          <mc:Choice Requires="wpg">
            <w:drawing>
              <wp:anchor distT="0" distB="0" distL="114300" distR="114300" simplePos="0" relativeHeight="251644928" behindDoc="0" locked="0" layoutInCell="1" allowOverlap="1" wp14:anchorId="77907A24" wp14:editId="6AD1308A">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5"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5250" cy="3905250"/>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9F2B42" w:rsidRPr="002C04CB" w:rsidRDefault="009F2B42" w:rsidP="00EF69DE">
                              <w:pPr>
                                <w:pStyle w:val="Caption"/>
                                <w:rPr>
                                  <w:noProof/>
                                </w:rPr>
                              </w:pPr>
                              <w:bookmarkStart w:id="9" w:name="_Ref453776636"/>
                              <w:bookmarkStart w:id="10" w:name="_Toc453942942"/>
                              <w:r>
                                <w:t xml:space="preserve">Figure </w:t>
                              </w:r>
                              <w:r>
                                <w:fldChar w:fldCharType="begin"/>
                              </w:r>
                              <w:r>
                                <w:instrText xml:space="preserve"> SEQ Figure \* ARABIC </w:instrText>
                              </w:r>
                              <w:r>
                                <w:fldChar w:fldCharType="separate"/>
                              </w:r>
                              <w:r>
                                <w:rPr>
                                  <w:noProof/>
                                </w:rPr>
                                <w:t>1</w:t>
                              </w:r>
                              <w:r>
                                <w:rPr>
                                  <w:noProof/>
                                </w:rPr>
                                <w:fldChar w:fldCharType="end"/>
                              </w:r>
                              <w:bookmarkEnd w:id="9"/>
                              <w:r>
                                <w:t>. Default scene, rendered with path tracing.</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07A24" id="Group 31" o:spid="_x0000_s1027" style="position:absolute;left:0;text-align:left;margin-left:0;margin-top:106.1pt;width:254.55pt;height:275.05pt;z-index:251644928;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rtfBAAAnQkAAA4AAABkcnMvZTJvRG9jLnhtbJxWzW7bOBC+L7Dv&#10;QOjuWJbtxjHiFI6dBAGS1mjS9mKgoCnK4lYiuSRlO13swyz2sA+SF9uPlJQfJ8BmezA9HA7JmW++&#10;Ger4/a4syIYbK5ScRL2DOCJcMpUKuZ5En2/PO6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4VrDEAAAA2wAAAA8AAABkcnMvZG93bnJldi54bWxEj0FrwkAQhe9C/8MyBS9SN3qQkrpKEUoD&#10;Xqr14HHIjkk0O5tmR43/vnMo9DbDe/PeN8v1EFpzoz41kR3MphkY4jL6hisHh++Pl1cwSZA9tpHJ&#10;wYMSrFdPoyXmPt55R7e9VEZDOOXooBbpcmtTWVPANI0dsWqn2AcUXfvK+h7vGh5aO8+yhQ3YsDbU&#10;2NGmpvKyvwYHn77j88+i2F6Om69jIcVO/GRwbvw8vL+BERrk3/x3XXjFV1j9RQew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4VrDEAAAA2wAAAA8AAAAAAAAAAAAAAAAA&#10;nwIAAGRycy9kb3ducmV2LnhtbFBLBQYAAAAABAAEAPcAAACQAwAAAAA=&#10;">
                  <v:imagedata r:id="rId29" o:title="cornell-Caustic-path"/>
                  <v:path arrowok="t"/>
                </v:shape>
                <v:shape id="Text Box 30" o:spid="_x0000_s1029" type="#_x0000_t202" style="position:absolute;top:39624;width:3905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14:paraId="2879AF48" w14:textId="0B528935" w:rsidR="009F2B42" w:rsidRPr="002C04CB" w:rsidRDefault="009F2B42" w:rsidP="00EF69DE">
                        <w:pPr>
                          <w:pStyle w:val="Caption"/>
                          <w:rPr>
                            <w:noProof/>
                          </w:rPr>
                        </w:pPr>
                        <w:bookmarkStart w:id="11" w:name="_Ref453776636"/>
                        <w:bookmarkStart w:id="12" w:name="_Toc453942942"/>
                        <w:r>
                          <w:t xml:space="preserve">Figure </w:t>
                        </w:r>
                        <w:r>
                          <w:fldChar w:fldCharType="begin"/>
                        </w:r>
                        <w:r>
                          <w:instrText xml:space="preserve"> SEQ Figure \* ARABIC </w:instrText>
                        </w:r>
                        <w:r>
                          <w:fldChar w:fldCharType="separate"/>
                        </w:r>
                        <w:r>
                          <w:rPr>
                            <w:noProof/>
                          </w:rPr>
                          <w:t>1</w:t>
                        </w:r>
                        <w:r>
                          <w:rPr>
                            <w:noProof/>
                          </w:rPr>
                          <w:fldChar w:fldCharType="end"/>
                        </w:r>
                        <w:bookmarkEnd w:id="11"/>
                        <w:r>
                          <w:t>. Default scene, rendered with path tracing.</w:t>
                        </w:r>
                        <w:bookmarkEnd w:id="12"/>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r w:rsidR="007A0616" w:rsidRPr="007A0616">
        <w:t>killeroo</w:t>
      </w:r>
      <w:r w:rsidR="007A0616">
        <w:t>”</w:t>
      </w:r>
      <w:r w:rsidR="007A0616" w:rsidRPr="007A0616">
        <w:t xml:space="preserve"> </w:t>
      </w:r>
      <w:r w:rsidR="007A0616">
        <w:t>model. Ou</w:t>
      </w:r>
      <w:r w:rsidR="001019C6">
        <w:t>r</w:t>
      </w:r>
      <w:r w:rsidR="007A0616">
        <w:t xml:space="preserve"> particular focus will be on the “killeroo”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Heading1"/>
      </w:pPr>
      <w:bookmarkStart w:id="13" w:name="_Toc453942917"/>
      <w:r w:rsidRPr="00C54F98">
        <w:lastRenderedPageBreak/>
        <w:t>Experiments</w:t>
      </w:r>
      <w:bookmarkEnd w:id="13"/>
    </w:p>
    <w:p w14:paraId="3B3E6E0D" w14:textId="73723A80"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 xml:space="preserve">and have a basis for </w:t>
      </w:r>
      <w:r w:rsidR="009767E4">
        <w:rPr>
          <w:rFonts w:eastAsiaTheme="minorEastAsia"/>
        </w:rPr>
        <w:t>comparison, some</w:t>
      </w:r>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Caption"/>
        <w:keepNext/>
        <w:jc w:val="center"/>
      </w:pPr>
      <w:bookmarkStart w:id="14" w:name="_Ref453775647"/>
      <w:bookmarkStart w:id="15" w:name="_Ref453775640"/>
      <w:r>
        <w:t xml:space="preserve">Table </w:t>
      </w:r>
      <w:r w:rsidR="003206B0">
        <w:fldChar w:fldCharType="begin"/>
      </w:r>
      <w:r w:rsidR="003206B0">
        <w:instrText xml:space="preserve"> SEQ Table \* ARABIC </w:instrText>
      </w:r>
      <w:r w:rsidR="003206B0">
        <w:fldChar w:fldCharType="separate"/>
      </w:r>
      <w:r w:rsidR="00B35C90">
        <w:rPr>
          <w:noProof/>
        </w:rPr>
        <w:t>1</w:t>
      </w:r>
      <w:r w:rsidR="003206B0">
        <w:rPr>
          <w:noProof/>
        </w:rPr>
        <w:fldChar w:fldCharType="end"/>
      </w:r>
      <w:bookmarkEnd w:id="14"/>
      <w:r>
        <w:t>. Planned experiments.</w:t>
      </w:r>
      <w:bookmarkEnd w:id="15"/>
    </w:p>
    <w:tbl>
      <w:tblPr>
        <w:tblStyle w:val="GridTable1Light"/>
        <w:tblW w:w="0" w:type="auto"/>
        <w:jc w:val="center"/>
        <w:tblLook w:val="0620" w:firstRow="1" w:lastRow="0" w:firstColumn="0" w:lastColumn="0" w:noHBand="1" w:noVBand="1"/>
      </w:tblPr>
      <w:tblGrid>
        <w:gridCol w:w="3397"/>
        <w:gridCol w:w="2488"/>
      </w:tblGrid>
      <w:tr w:rsidR="006523B7" w14:paraId="61B376A4" w14:textId="77777777" w:rsidTr="00B35C90">
        <w:trPr>
          <w:cnfStyle w:val="100000000000" w:firstRow="1" w:lastRow="0" w:firstColumn="0" w:lastColumn="0" w:oddVBand="0" w:evenVBand="0" w:oddHBand="0" w:evenHBand="0" w:firstRowFirstColumn="0" w:firstRowLastColumn="0" w:lastRowFirstColumn="0" w:lastRowLastColumn="0"/>
          <w:jc w:val="center"/>
        </w:trPr>
        <w:tc>
          <w:tcPr>
            <w:tcW w:w="3397" w:type="dxa"/>
            <w:vAlign w:val="center"/>
          </w:tcPr>
          <w:p w14:paraId="55D2A4DD" w14:textId="4E2E893A" w:rsidR="006523B7" w:rsidRDefault="006523B7" w:rsidP="00B35C90">
            <w:pPr>
              <w:spacing w:line="276" w:lineRule="auto"/>
              <w:jc w:val="center"/>
              <w:rPr>
                <w:rFonts w:eastAsiaTheme="minorEastAsia"/>
              </w:rPr>
            </w:pPr>
            <w:r>
              <w:rPr>
                <w:rFonts w:eastAsiaTheme="minorEastAsia"/>
              </w:rPr>
              <w:t>Surface Integrator</w:t>
            </w:r>
            <w:r w:rsidR="00C44478">
              <w:rPr>
                <w:rFonts w:eastAsiaTheme="minorEastAsia"/>
              </w:rPr>
              <w:t>s</w:t>
            </w:r>
          </w:p>
        </w:tc>
        <w:tc>
          <w:tcPr>
            <w:tcW w:w="2488" w:type="dxa"/>
            <w:vAlign w:val="center"/>
          </w:tcPr>
          <w:p w14:paraId="0D0B8FCD" w14:textId="5618A9B6" w:rsidR="006523B7" w:rsidRDefault="006523B7" w:rsidP="00B35C90">
            <w:pPr>
              <w:spacing w:line="276" w:lineRule="auto"/>
              <w:jc w:val="center"/>
              <w:rPr>
                <w:rFonts w:eastAsiaTheme="minorEastAsia"/>
              </w:rPr>
            </w:pPr>
            <w:r>
              <w:rPr>
                <w:rFonts w:eastAsiaTheme="minorEastAsia"/>
              </w:rPr>
              <w:t>Samplers</w:t>
            </w:r>
          </w:p>
        </w:tc>
      </w:tr>
      <w:tr w:rsidR="006523B7" w14:paraId="2F667EF1" w14:textId="77777777" w:rsidTr="00B35C90">
        <w:trPr>
          <w:jc w:val="center"/>
        </w:trPr>
        <w:tc>
          <w:tcPr>
            <w:tcW w:w="3397" w:type="dxa"/>
            <w:vAlign w:val="center"/>
          </w:tcPr>
          <w:p w14:paraId="3CDB5229" w14:textId="21D4E30A" w:rsidR="006523B7" w:rsidRDefault="00C44478" w:rsidP="00B35C90">
            <w:pPr>
              <w:spacing w:line="276" w:lineRule="auto"/>
              <w:jc w:val="center"/>
              <w:rPr>
                <w:rFonts w:eastAsiaTheme="minorEastAsia"/>
              </w:rPr>
            </w:pPr>
            <w:r>
              <w:rPr>
                <w:rFonts w:eastAsiaTheme="minorEastAsia"/>
              </w:rPr>
              <w:t>Path</w:t>
            </w:r>
          </w:p>
        </w:tc>
        <w:tc>
          <w:tcPr>
            <w:tcW w:w="2488" w:type="dxa"/>
            <w:vAlign w:val="center"/>
          </w:tcPr>
          <w:p w14:paraId="44EBCDE7" w14:textId="0CF87D10" w:rsidR="006523B7" w:rsidRDefault="006523B7" w:rsidP="00B35C90">
            <w:pPr>
              <w:spacing w:line="276" w:lineRule="auto"/>
              <w:jc w:val="center"/>
              <w:rPr>
                <w:rFonts w:eastAsiaTheme="minorEastAsia"/>
              </w:rPr>
            </w:pPr>
            <w:r>
              <w:rPr>
                <w:rFonts w:eastAsiaTheme="minorEastAsia"/>
              </w:rPr>
              <w:t>Adaptive</w:t>
            </w:r>
          </w:p>
        </w:tc>
      </w:tr>
      <w:tr w:rsidR="006523B7" w14:paraId="40362D43" w14:textId="77777777" w:rsidTr="00B35C90">
        <w:trPr>
          <w:jc w:val="center"/>
        </w:trPr>
        <w:tc>
          <w:tcPr>
            <w:tcW w:w="3397" w:type="dxa"/>
            <w:vAlign w:val="center"/>
          </w:tcPr>
          <w:p w14:paraId="0A20A544" w14:textId="47992993" w:rsidR="006523B7" w:rsidRDefault="00C44478" w:rsidP="00B35C90">
            <w:pPr>
              <w:spacing w:line="276" w:lineRule="auto"/>
              <w:jc w:val="center"/>
              <w:rPr>
                <w:rFonts w:eastAsiaTheme="minorEastAsia"/>
              </w:rPr>
            </w:pPr>
            <w:r>
              <w:rPr>
                <w:rFonts w:eastAsiaTheme="minorEastAsia"/>
              </w:rPr>
              <w:t>Photon Map</w:t>
            </w:r>
          </w:p>
        </w:tc>
        <w:tc>
          <w:tcPr>
            <w:tcW w:w="2488" w:type="dxa"/>
            <w:vAlign w:val="center"/>
          </w:tcPr>
          <w:p w14:paraId="2170E0A5" w14:textId="04397D18" w:rsidR="006523B7" w:rsidRDefault="006523B7" w:rsidP="00B35C90">
            <w:pPr>
              <w:spacing w:line="276" w:lineRule="auto"/>
              <w:jc w:val="center"/>
              <w:rPr>
                <w:rFonts w:eastAsiaTheme="minorEastAsia"/>
              </w:rPr>
            </w:pPr>
            <w:r>
              <w:rPr>
                <w:rFonts w:eastAsiaTheme="minorEastAsia"/>
              </w:rPr>
              <w:t>Best Candidate</w:t>
            </w:r>
          </w:p>
        </w:tc>
      </w:tr>
      <w:tr w:rsidR="006523B7" w14:paraId="4DC8DA26" w14:textId="77777777" w:rsidTr="00B35C90">
        <w:trPr>
          <w:jc w:val="center"/>
        </w:trPr>
        <w:tc>
          <w:tcPr>
            <w:tcW w:w="3397" w:type="dxa"/>
            <w:vAlign w:val="center"/>
          </w:tcPr>
          <w:p w14:paraId="455F363F" w14:textId="5EC85CB3" w:rsidR="006523B7" w:rsidRDefault="006523B7" w:rsidP="00B35C90">
            <w:pPr>
              <w:spacing w:line="276" w:lineRule="auto"/>
              <w:jc w:val="center"/>
              <w:rPr>
                <w:rFonts w:eastAsiaTheme="minorEastAsia"/>
              </w:rPr>
            </w:pPr>
          </w:p>
        </w:tc>
        <w:tc>
          <w:tcPr>
            <w:tcW w:w="2488" w:type="dxa"/>
            <w:vAlign w:val="center"/>
          </w:tcPr>
          <w:p w14:paraId="70B0E833" w14:textId="2C80C3E2" w:rsidR="006523B7" w:rsidRDefault="006523B7" w:rsidP="00B35C90">
            <w:pPr>
              <w:spacing w:line="276" w:lineRule="auto"/>
              <w:jc w:val="center"/>
              <w:rPr>
                <w:rFonts w:eastAsiaTheme="minorEastAsia"/>
              </w:rPr>
            </w:pPr>
            <w:r>
              <w:rPr>
                <w:rFonts w:eastAsiaTheme="minorEastAsia"/>
              </w:rPr>
              <w:t>Halton</w:t>
            </w:r>
          </w:p>
        </w:tc>
      </w:tr>
      <w:tr w:rsidR="006523B7" w14:paraId="5DDBA608" w14:textId="77777777" w:rsidTr="00B35C90">
        <w:trPr>
          <w:jc w:val="center"/>
        </w:trPr>
        <w:tc>
          <w:tcPr>
            <w:tcW w:w="3397" w:type="dxa"/>
            <w:vAlign w:val="center"/>
          </w:tcPr>
          <w:p w14:paraId="78E33D51" w14:textId="77777777" w:rsidR="006523B7" w:rsidRDefault="006523B7" w:rsidP="00B35C90">
            <w:pPr>
              <w:spacing w:line="276" w:lineRule="auto"/>
              <w:jc w:val="center"/>
              <w:rPr>
                <w:rFonts w:eastAsiaTheme="minorEastAsia"/>
              </w:rPr>
            </w:pPr>
          </w:p>
        </w:tc>
        <w:tc>
          <w:tcPr>
            <w:tcW w:w="2488" w:type="dxa"/>
            <w:vAlign w:val="center"/>
          </w:tcPr>
          <w:p w14:paraId="40B43ED7" w14:textId="4E7D5846" w:rsidR="006523B7" w:rsidRDefault="006523B7" w:rsidP="00B35C90">
            <w:pPr>
              <w:spacing w:line="276" w:lineRule="auto"/>
              <w:jc w:val="center"/>
              <w:rPr>
                <w:rFonts w:eastAsiaTheme="minorEastAsia"/>
              </w:rPr>
            </w:pPr>
            <w:r>
              <w:rPr>
                <w:rFonts w:eastAsiaTheme="minorEastAsia"/>
              </w:rPr>
              <w:t>Low Discrepancy</w:t>
            </w:r>
          </w:p>
        </w:tc>
      </w:tr>
      <w:tr w:rsidR="006523B7" w14:paraId="6DB09BEA" w14:textId="77777777" w:rsidTr="00B35C90">
        <w:trPr>
          <w:jc w:val="center"/>
        </w:trPr>
        <w:tc>
          <w:tcPr>
            <w:tcW w:w="3397" w:type="dxa"/>
            <w:vAlign w:val="center"/>
          </w:tcPr>
          <w:p w14:paraId="201BE2A4" w14:textId="77777777" w:rsidR="006523B7" w:rsidRDefault="006523B7" w:rsidP="00B35C90">
            <w:pPr>
              <w:spacing w:line="276" w:lineRule="auto"/>
              <w:jc w:val="center"/>
              <w:rPr>
                <w:rFonts w:eastAsiaTheme="minorEastAsia"/>
              </w:rPr>
            </w:pPr>
          </w:p>
        </w:tc>
        <w:tc>
          <w:tcPr>
            <w:tcW w:w="2488" w:type="dxa"/>
            <w:vAlign w:val="center"/>
          </w:tcPr>
          <w:p w14:paraId="68D27A74" w14:textId="2B5A4FCD" w:rsidR="006523B7" w:rsidRDefault="006523B7" w:rsidP="00B35C90">
            <w:pPr>
              <w:spacing w:line="276" w:lineRule="auto"/>
              <w:jc w:val="center"/>
              <w:rPr>
                <w:rFonts w:eastAsiaTheme="minorEastAsia"/>
              </w:rPr>
            </w:pPr>
            <w:r>
              <w:rPr>
                <w:rFonts w:eastAsiaTheme="minorEastAsia"/>
              </w:rPr>
              <w:t>Random</w:t>
            </w:r>
          </w:p>
        </w:tc>
      </w:tr>
      <w:tr w:rsidR="006523B7" w14:paraId="09E7727D" w14:textId="77777777" w:rsidTr="00B35C90">
        <w:trPr>
          <w:jc w:val="center"/>
        </w:trPr>
        <w:tc>
          <w:tcPr>
            <w:tcW w:w="3397" w:type="dxa"/>
            <w:vAlign w:val="center"/>
          </w:tcPr>
          <w:p w14:paraId="4C54B040" w14:textId="77777777" w:rsidR="006523B7" w:rsidRDefault="006523B7" w:rsidP="00B35C90">
            <w:pPr>
              <w:spacing w:line="276" w:lineRule="auto"/>
              <w:jc w:val="center"/>
              <w:rPr>
                <w:rFonts w:eastAsiaTheme="minorEastAsia"/>
              </w:rPr>
            </w:pPr>
          </w:p>
        </w:tc>
        <w:tc>
          <w:tcPr>
            <w:tcW w:w="2488" w:type="dxa"/>
            <w:vAlign w:val="center"/>
          </w:tcPr>
          <w:p w14:paraId="67FA56F9" w14:textId="0F1FEBB2" w:rsidR="006523B7" w:rsidRDefault="006523B7" w:rsidP="00B35C90">
            <w:pPr>
              <w:spacing w:line="276" w:lineRule="auto"/>
              <w:jc w:val="center"/>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0736B7A"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“pixelsamples” argument will be 256, at the exception of the adaptive (“minsamples” set to 128 and “maxsamples” set to 256) and stratified samplers (“xsamples” and “ysamples” set to 16, with jitter).</w:t>
      </w:r>
      <w:r w:rsidR="00C8489B">
        <w:rPr>
          <w:rFonts w:eastAsiaTheme="minorEastAsia"/>
        </w:rPr>
        <w:t xml:space="preserve"> The Photon Map surface integrator receives the argument “causticphotons” as 10.000 and the “indirectphotons”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Heading1"/>
        <w:rPr>
          <w:rFonts w:eastAsiaTheme="minorEastAsia"/>
        </w:rPr>
      </w:pPr>
      <w:bookmarkStart w:id="16" w:name="_Ref453929639"/>
      <w:bookmarkStart w:id="17" w:name="_Toc453942918"/>
      <w:r w:rsidRPr="00C54F98">
        <w:rPr>
          <w:rFonts w:eastAsiaTheme="minorEastAsia"/>
        </w:rPr>
        <w:t>Hypotheses</w:t>
      </w:r>
      <w:bookmarkEnd w:id="16"/>
      <w:bookmarkEnd w:id="17"/>
    </w:p>
    <w:p w14:paraId="521A9900" w14:textId="047BD6A9" w:rsidR="002A0F2F" w:rsidRDefault="001739CD" w:rsidP="00B55EE0">
      <w:pPr>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 xml:space="preserve">the “killeroo”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“killeroo” model) is very low</w:t>
      </w:r>
      <w:r w:rsidR="00054A30">
        <w:t xml:space="preserve"> (shown in </w:t>
      </w:r>
      <w:r w:rsidR="00054A30">
        <w:fldChar w:fldCharType="begin"/>
      </w:r>
      <w:r w:rsidR="00054A30">
        <w:instrText xml:space="preserve"> REF _Ref453858986 \h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rPr>
        <w:lastRenderedPageBreak/>
        <mc:AlternateContent>
          <mc:Choice Requires="wpg">
            <w:drawing>
              <wp:anchor distT="0" distB="0" distL="114300" distR="114300" simplePos="0" relativeHeight="251649024" behindDoc="0" locked="0" layoutInCell="1" allowOverlap="1" wp14:anchorId="1C07DCC4" wp14:editId="764009CD">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30">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9F2B42" w:rsidRPr="00E74415" w:rsidRDefault="009F2B42" w:rsidP="00054A30">
                              <w:pPr>
                                <w:pStyle w:val="Caption"/>
                                <w:rPr>
                                  <w:noProof/>
                                </w:rPr>
                              </w:pPr>
                              <w:bookmarkStart w:id="18" w:name="_Ref453858986"/>
                              <w:bookmarkStart w:id="19" w:name="_Toc453942943"/>
                              <w:r>
                                <w:t xml:space="preserve">Figure </w:t>
                              </w:r>
                              <w:r>
                                <w:fldChar w:fldCharType="begin"/>
                              </w:r>
                              <w:r>
                                <w:instrText xml:space="preserve"> SEQ Figure \* ARABIC </w:instrText>
                              </w:r>
                              <w:r>
                                <w:fldChar w:fldCharType="separate"/>
                              </w:r>
                              <w:r>
                                <w:rPr>
                                  <w:noProof/>
                                </w:rPr>
                                <w:t>2</w:t>
                              </w:r>
                              <w:r>
                                <w:rPr>
                                  <w:noProof/>
                                </w:rPr>
                                <w:fldChar w:fldCharType="end"/>
                              </w:r>
                              <w:bookmarkEnd w:id="18"/>
                              <w:r>
                                <w:t>. How a caustic shadow is formed.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07DCC4" id="Group 4" o:spid="_x0000_s1030" style="position:absolute;left:0;text-align:left;margin-left:0;margin-top:0;width:193.5pt;height:243.1pt;z-index:251649024;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Cqu/AAAAA2gAAAA8AAABkcnMvZG93bnJldi54bWxEj0GLwjAUhO8L/ofwBG9rqoJoNYoIi14U&#10;rIJ4ezTPNti8lCar9d8bQfA4zMw3zHzZ2krcqfHGsYJBPwFBnDttuFBwOv79TkD4gKyxckwKnuRh&#10;uej8zDHV7sEHumehEBHCPkUFZQh1KqXPS7Lo+64mjt7VNRZDlE0hdYOPCLeVHCbJWFo0HBdKrGld&#10;Un7L/q0Csx8RZ+cNHifusivqUzYYT41SvW67moEI1IZv+NPeagVDeF+JN0A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Kq78AAAADaAAAADwAAAAAAAAAAAAAAAACfAgAA&#10;ZHJzL2Rvd25yZXYueG1sUEsFBgAAAAAEAAQA9wAAAIwDAAAAAA==&#10;">
                  <v:imagedata r:id="rId31" o:title="caustics2" cropbottom="2077f" cropright="9175f"/>
                  <v:path arrowok="t"/>
                </v:shape>
                <v:shape id="Text Box 3" o:spid="_x0000_s1032" type="#_x0000_t202" style="position:absolute;top:28289;width:23907;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14:paraId="68D03FB9" w14:textId="286B0DDF" w:rsidR="009F2B42" w:rsidRPr="00E74415" w:rsidRDefault="009F2B42" w:rsidP="00054A30">
                        <w:pPr>
                          <w:pStyle w:val="Caption"/>
                          <w:rPr>
                            <w:noProof/>
                          </w:rPr>
                        </w:pPr>
                        <w:bookmarkStart w:id="20" w:name="_Ref453858986"/>
                        <w:bookmarkStart w:id="21" w:name="_Toc453942943"/>
                        <w:r>
                          <w:t xml:space="preserve">Figure </w:t>
                        </w:r>
                        <w:r>
                          <w:fldChar w:fldCharType="begin"/>
                        </w:r>
                        <w:r>
                          <w:instrText xml:space="preserve"> SEQ Figure \* ARABIC </w:instrText>
                        </w:r>
                        <w:r>
                          <w:fldChar w:fldCharType="separate"/>
                        </w:r>
                        <w:r>
                          <w:rPr>
                            <w:noProof/>
                          </w:rPr>
                          <w:t>2</w:t>
                        </w:r>
                        <w:r>
                          <w:rPr>
                            <w:noProof/>
                          </w:rPr>
                          <w:fldChar w:fldCharType="end"/>
                        </w:r>
                        <w:bookmarkEnd w:id="20"/>
                        <w:r>
                          <w:t>. How a caustic shadow is formed.</w:t>
                        </w:r>
                        <w:bookmarkEnd w:id="21"/>
                      </w:p>
                    </w:txbxContent>
                  </v:textbox>
                </v:shape>
                <w10:wrap type="topAndBottom" anchorx="margin"/>
              </v:group>
            </w:pict>
          </mc:Fallback>
        </mc:AlternateContent>
      </w:r>
    </w:p>
    <w:p w14:paraId="3E827925" w14:textId="4E45CB4A" w:rsidR="00C54F98" w:rsidRDefault="00C54F98" w:rsidP="00C54F98">
      <w:pPr>
        <w:pStyle w:val="Heading1"/>
      </w:pPr>
      <w:bookmarkStart w:id="22" w:name="_Toc453942919"/>
      <w:r w:rsidRPr="00C54F98">
        <w:t>Results</w:t>
      </w:r>
      <w:bookmarkEnd w:id="22"/>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rPr>
        <mc:AlternateContent>
          <mc:Choice Requires="wpg">
            <w:drawing>
              <wp:anchor distT="0" distB="0" distL="114300" distR="114300" simplePos="0" relativeHeight="251677696" behindDoc="0" locked="0" layoutInCell="1" allowOverlap="1" wp14:anchorId="4C6307FE" wp14:editId="11C4FE6D">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32"/>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5E2F4CEF" w:rsidR="009F2B42" w:rsidRPr="002F272B" w:rsidRDefault="009F2B42" w:rsidP="00681D59">
                              <w:pPr>
                                <w:pStyle w:val="Caption"/>
                                <w:rPr>
                                  <w:noProof/>
                                </w:rPr>
                              </w:pPr>
                              <w:bookmarkStart w:id="23" w:name="_Ref453879433"/>
                              <w:r>
                                <w:t xml:space="preserve">Graph </w:t>
                              </w:r>
                              <w:r>
                                <w:fldChar w:fldCharType="begin"/>
                              </w:r>
                              <w:r>
                                <w:instrText xml:space="preserve"> SEQ Graph \* ARABIC </w:instrText>
                              </w:r>
                              <w:r>
                                <w:fldChar w:fldCharType="separate"/>
                              </w:r>
                              <w:r>
                                <w:rPr>
                                  <w:noProof/>
                                </w:rPr>
                                <w:t>1</w:t>
                              </w:r>
                              <w:r>
                                <w:rPr>
                                  <w:noProof/>
                                </w:rPr>
                                <w:fldChar w:fldCharType="end"/>
                              </w:r>
                              <w:bookmarkEnd w:id="23"/>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6307FE" id="Group 28" o:spid="_x0000_s1033" style="position:absolute;left:0;text-align:left;margin-left:0;margin-top:21.2pt;width:375pt;height:240.85pt;z-index:251677696;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">
                <v:shape id="Chart 24" o:spid="_x0000_s1034" type="#_x0000_t75" style="position:absolute;left:-60;top:-60;width:4773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">
                  <v:imagedata r:id="rId33" o:title=""/>
                  <o:lock v:ext="edit" aspectratio="f"/>
                </v:shape>
                <v:shape id="Text Box 27" o:spid="_x0000_s1035" type="#_x0000_t202" style="position:absolute;top:28003;width:47625;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2F99AB02" w14:textId="5E2F4CEF" w:rsidR="009F2B42" w:rsidRPr="002F272B" w:rsidRDefault="009F2B42" w:rsidP="00681D59">
                        <w:pPr>
                          <w:pStyle w:val="Caption"/>
                          <w:rPr>
                            <w:noProof/>
                          </w:rPr>
                        </w:pPr>
                        <w:bookmarkStart w:id="24" w:name="_Ref453879433"/>
                        <w:r>
                          <w:t xml:space="preserve">Graph </w:t>
                        </w:r>
                        <w:r>
                          <w:fldChar w:fldCharType="begin"/>
                        </w:r>
                        <w:r>
                          <w:instrText xml:space="preserve"> SEQ Graph \* ARABIC </w:instrText>
                        </w:r>
                        <w:r>
                          <w:fldChar w:fldCharType="separate"/>
                        </w:r>
                        <w:r>
                          <w:rPr>
                            <w:noProof/>
                          </w:rPr>
                          <w:t>1</w:t>
                        </w:r>
                        <w:r>
                          <w:rPr>
                            <w:noProof/>
                          </w:rPr>
                          <w:fldChar w:fldCharType="end"/>
                        </w:r>
                        <w:bookmarkEnd w:id="24"/>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154CBEDD" w14:textId="64F2862F" w:rsidR="005068E8" w:rsidRDefault="00897136" w:rsidP="00B35C90">
      <w:pPr>
        <w:pStyle w:val="Heading2"/>
      </w:pPr>
      <w:bookmarkStart w:id="25" w:name="_Toc453942920"/>
      <w:r>
        <w:lastRenderedPageBreak/>
        <w:t>Path Tracing</w:t>
      </w:r>
      <w:bookmarkEnd w:id="25"/>
    </w:p>
    <w:p w14:paraId="7F89DDA4" w14:textId="5934BC12"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r w:rsidR="00353C55">
        <w:rPr>
          <w:rFonts w:cs="Times New Roman"/>
        </w:rPr>
        <w:t xml:space="preserve"> </w:t>
      </w:r>
    </w:p>
    <w:p w14:paraId="0731577B" w14:textId="6F13EF45" w:rsidR="00B35C90" w:rsidDel="00D8166D" w:rsidRDefault="00353C55" w:rsidP="00897136">
      <w:pPr>
        <w:spacing w:line="276" w:lineRule="auto"/>
        <w:rPr>
          <w:del w:id="26" w:author="Rafael Antunes" w:date="2016-06-17T12:30:00Z"/>
          <w:rFonts w:cs="Times New Roman"/>
        </w:rPr>
      </w:pPr>
      <w:r>
        <w:rPr>
          <w:rFonts w:cs="Times New Roman"/>
        </w:rPr>
        <w:tab/>
        <w:t xml:space="preserve">As we are going to see in the next sections, due to the nature of this </w:t>
      </w:r>
      <w:r w:rsidR="00117058">
        <w:rPr>
          <w:rFonts w:cs="Times New Roman"/>
        </w:rPr>
        <w:t>exact</w:t>
      </w:r>
      <w:r>
        <w:rPr>
          <w:rFonts w:cs="Times New Roman"/>
        </w:rPr>
        <w:t xml:space="preserve"> surface integrator</w:t>
      </w:r>
      <w:r w:rsidR="00117058">
        <w:rPr>
          <w:rFonts w:cs="Times New Roman"/>
        </w:rPr>
        <w:t xml:space="preserve">, the resultant images have a lot of noise, </w:t>
      </w:r>
      <w:r w:rsidR="00B35C90">
        <w:rPr>
          <w:rFonts w:cs="Times New Roman"/>
        </w:rPr>
        <w:t>mainly</w:t>
      </w:r>
      <w:r w:rsidR="00117058">
        <w:rPr>
          <w:rFonts w:cs="Times New Roman"/>
        </w:rPr>
        <w:t xml:space="preserve"> on non-direct lighted surfaces as well as on shadows.</w:t>
      </w:r>
      <w:r w:rsidR="00B35C90">
        <w:rPr>
          <w:rFonts w:cs="Times New Roman"/>
        </w:rPr>
        <w:t xml:space="preserve"> As formulated on </w:t>
      </w:r>
      <w:r w:rsidR="00B35C90">
        <w:rPr>
          <w:rFonts w:cs="Times New Roman"/>
        </w:rPr>
        <w:fldChar w:fldCharType="begin"/>
      </w:r>
      <w:r w:rsidR="00B35C90">
        <w:rPr>
          <w:rFonts w:cs="Times New Roman"/>
        </w:rPr>
        <w:instrText xml:space="preserve"> REF _Ref453929639 \h </w:instrText>
      </w:r>
      <w:r w:rsidR="00B35C90">
        <w:rPr>
          <w:rFonts w:cs="Times New Roman"/>
        </w:rPr>
      </w:r>
      <w:r w:rsidR="00B35C90">
        <w:rPr>
          <w:rFonts w:cs="Times New Roman"/>
        </w:rPr>
        <w:fldChar w:fldCharType="separate"/>
      </w:r>
      <w:r w:rsidR="00B35C90" w:rsidRPr="00C54F98">
        <w:rPr>
          <w:rFonts w:eastAsiaTheme="minorEastAsia"/>
        </w:rPr>
        <w:t>Hypotheses</w:t>
      </w:r>
      <w:r w:rsidR="00B35C90">
        <w:rPr>
          <w:rFonts w:cs="Times New Roman"/>
        </w:rPr>
        <w:fldChar w:fldCharType="end"/>
      </w:r>
      <w:r w:rsidR="00B35C90">
        <w:rPr>
          <w:rFonts w:cs="Times New Roman"/>
        </w:rPr>
        <w:t xml:space="preserve"> section, this surface integrator is not ideal for the simulation of caustic shadows</w:t>
      </w:r>
      <w:ins w:id="27" w:author="Rafael Antunes" w:date="2016-06-17T12:30:00Z">
        <w:r w:rsidR="00D8166D">
          <w:rPr>
            <w:rFonts w:cs="Times New Roman"/>
          </w:rPr>
          <w:t xml:space="preserve">. </w:t>
        </w:r>
      </w:ins>
      <w:del w:id="28" w:author="Rafael Antunes" w:date="2016-06-17T12:30:00Z">
        <w:r w:rsidR="00B35C90" w:rsidDel="00D8166D">
          <w:rPr>
            <w:rFonts w:cs="Times New Roman"/>
          </w:rPr>
          <w:delText>.</w:delText>
        </w:r>
      </w:del>
    </w:p>
    <w:p w14:paraId="109DA2BD" w14:textId="4838AED3" w:rsidR="00117058" w:rsidDel="00CA09C1" w:rsidRDefault="00117058" w:rsidP="00897136">
      <w:pPr>
        <w:spacing w:line="276" w:lineRule="auto"/>
        <w:rPr>
          <w:del w:id="29" w:author="Rafael Antunes" w:date="2016-06-17T12:40:00Z"/>
          <w:rFonts w:cs="Times New Roman"/>
        </w:rPr>
      </w:pPr>
      <w:del w:id="30" w:author="Rafael Antunes" w:date="2016-06-17T12:30:00Z">
        <w:r w:rsidDel="00D8166D">
          <w:rPr>
            <w:rFonts w:cs="Times New Roman"/>
          </w:rPr>
          <w:delText>By the way, we didn’t already achieve the goal of this work. It isn’t impossible to simulate caustics with Path tracing, however</w:delText>
        </w:r>
      </w:del>
      <w:ins w:id="31" w:author="Rafael Antunes" w:date="2016-06-17T12:32:00Z">
        <w:r w:rsidR="00D8166D">
          <w:rPr>
            <w:rFonts w:cs="Times New Roman"/>
          </w:rPr>
          <w:t>The path tracing is limited by two main factors</w:t>
        </w:r>
      </w:ins>
      <w:del w:id="32" w:author="Rafael Antunes" w:date="2016-06-17T12:32:00Z">
        <w:r w:rsidR="00D8166D" w:rsidDel="00D8166D">
          <w:rPr>
            <w:rFonts w:cs="Times New Roman"/>
          </w:rPr>
          <w:delText>owever</w:delText>
        </w:r>
        <w:r w:rsidDel="00D8166D">
          <w:rPr>
            <w:rFonts w:cs="Times New Roman"/>
          </w:rPr>
          <w:delText xml:space="preserve"> we are limited by two big issues</w:delText>
        </w:r>
      </w:del>
      <w:r>
        <w:rPr>
          <w:rFonts w:cs="Times New Roman"/>
        </w:rPr>
        <w:t>:</w:t>
      </w:r>
      <w:ins w:id="33" w:author="Rafael Antunes" w:date="2016-06-17T12:33:00Z">
        <w:r w:rsidR="00D8166D">
          <w:rPr>
            <w:rFonts w:cs="Times New Roman"/>
          </w:rPr>
          <w:t xml:space="preserve"> the</w:t>
        </w:r>
      </w:ins>
      <w:r>
        <w:rPr>
          <w:rFonts w:cs="Times New Roman"/>
        </w:rPr>
        <w:t xml:space="preserve"> number of rays </w:t>
      </w:r>
      <w:del w:id="34" w:author="Rafael Antunes" w:date="2016-06-17T12:41:00Z">
        <w:r w:rsidDel="00084D18">
          <w:rPr>
            <w:rFonts w:cs="Times New Roman"/>
          </w:rPr>
          <w:delText>sh</w:delText>
        </w:r>
      </w:del>
      <w:del w:id="35" w:author="Rafael Antunes" w:date="2016-06-17T12:33:00Z">
        <w:r w:rsidDel="00D8166D">
          <w:rPr>
            <w:rFonts w:cs="Times New Roman"/>
          </w:rPr>
          <w:delText>o</w:delText>
        </w:r>
      </w:del>
      <w:del w:id="36" w:author="Rafael Antunes" w:date="2016-06-17T12:41:00Z">
        <w:r w:rsidDel="00084D18">
          <w:rPr>
            <w:rFonts w:cs="Times New Roman"/>
          </w:rPr>
          <w:delText>ot</w:delText>
        </w:r>
      </w:del>
      <w:ins w:id="37" w:author="Rafael Antunes" w:date="2016-06-17T12:41:00Z">
        <w:r w:rsidR="00084D18">
          <w:rPr>
            <w:rFonts w:cs="Times New Roman"/>
          </w:rPr>
          <w:t>shot</w:t>
        </w:r>
      </w:ins>
      <w:r>
        <w:rPr>
          <w:rFonts w:cs="Times New Roman"/>
        </w:rPr>
        <w:t xml:space="preserve"> and the randomness of the direction of news rays.</w:t>
      </w:r>
      <w:ins w:id="38" w:author="Rafael Antunes" w:date="2016-06-17T12:40:00Z">
        <w:r w:rsidR="00CA09C1">
          <w:rPr>
            <w:rFonts w:cs="Times New Roman"/>
          </w:rPr>
          <w:t xml:space="preserve"> </w:t>
        </w:r>
      </w:ins>
    </w:p>
    <w:p w14:paraId="571FEFFB" w14:textId="426E5312" w:rsidR="00353C55" w:rsidRDefault="00117058" w:rsidP="00897136">
      <w:pPr>
        <w:spacing w:line="276" w:lineRule="auto"/>
        <w:rPr>
          <w:rFonts w:cs="Times New Roman"/>
        </w:rPr>
      </w:pPr>
      <w:del w:id="39" w:author="Rafael Antunes" w:date="2016-06-17T12:40:00Z">
        <w:r w:rsidDel="00CA09C1">
          <w:rPr>
            <w:rFonts w:cs="Times New Roman"/>
          </w:rPr>
          <w:tab/>
        </w:r>
      </w:del>
      <w:r>
        <w:rPr>
          <w:rFonts w:cs="Times New Roman"/>
        </w:rPr>
        <w:t xml:space="preserve">More rays mean more accuracy, precision and quality but it </w:t>
      </w:r>
      <w:r w:rsidR="00B35C90">
        <w:rPr>
          <w:rFonts w:cs="Times New Roman"/>
        </w:rPr>
        <w:t xml:space="preserve">means </w:t>
      </w:r>
      <w:r>
        <w:rPr>
          <w:rFonts w:cs="Times New Roman"/>
        </w:rPr>
        <w:t xml:space="preserve">a huge increment on the rendering time. </w:t>
      </w:r>
      <w:del w:id="40" w:author="Rafael Antunes" w:date="2016-06-17T12:34:00Z">
        <w:r w:rsidDel="00D8166D">
          <w:rPr>
            <w:rFonts w:cs="Times New Roman"/>
          </w:rPr>
          <w:delText>By the</w:delText>
        </w:r>
      </w:del>
      <w:ins w:id="41" w:author="Rafael Antunes" w:date="2016-06-17T12:34:00Z">
        <w:r w:rsidR="00D8166D">
          <w:rPr>
            <w:rFonts w:cs="Times New Roman"/>
          </w:rPr>
          <w:t>On the</w:t>
        </w:r>
      </w:ins>
      <w:r>
        <w:rPr>
          <w:rFonts w:cs="Times New Roman"/>
        </w:rPr>
        <w:t xml:space="preserve"> other hand, </w:t>
      </w:r>
      <w:r w:rsidR="00DD6823">
        <w:rPr>
          <w:rFonts w:cs="Times New Roman"/>
        </w:rPr>
        <w:t>caustics are a unique light effect and the randomness of rays’ direction can make things much harder</w:t>
      </w:r>
      <w:ins w:id="42" w:author="Rafael Antunes" w:date="2016-06-17T12:41:00Z">
        <w:r w:rsidR="00084D18">
          <w:rPr>
            <w:rFonts w:cs="Times New Roman"/>
          </w:rPr>
          <w:t>.</w:t>
        </w:r>
      </w:ins>
      <w:del w:id="43" w:author="Rafael Antunes" w:date="2016-06-17T12:41:00Z">
        <w:r w:rsidR="00DD6823" w:rsidDel="00084D18">
          <w:rPr>
            <w:rFonts w:cs="Times New Roman"/>
          </w:rPr>
          <w:delText xml:space="preserve">, once they </w:delText>
        </w:r>
        <w:r w:rsidR="00DB50B5" w:rsidDel="00084D18">
          <w:rPr>
            <w:rFonts w:cs="Times New Roman"/>
          </w:rPr>
          <w:delText>could not</w:delText>
        </w:r>
        <w:r w:rsidR="00DD6823" w:rsidDel="00084D18">
          <w:rPr>
            <w:rFonts w:cs="Times New Roman"/>
          </w:rPr>
          <w:delText xml:space="preserve"> go to where they should be.</w:delText>
        </w:r>
      </w:del>
    </w:p>
    <w:p w14:paraId="6708CEB1" w14:textId="3E0DAE4A" w:rsidR="00556009" w:rsidRPr="009E3222" w:rsidRDefault="00353C55" w:rsidP="00897136">
      <w:pPr>
        <w:spacing w:line="276" w:lineRule="auto"/>
        <w:rPr>
          <w:rFonts w:cs="Times New Roman"/>
        </w:rPr>
      </w:pPr>
      <w:r>
        <w:rPr>
          <w:noProof/>
        </w:rPr>
        <mc:AlternateContent>
          <mc:Choice Requires="wps">
            <w:drawing>
              <wp:anchor distT="0" distB="0" distL="114300" distR="114300" simplePos="0" relativeHeight="251680768" behindDoc="0" locked="0" layoutInCell="1" allowOverlap="1" wp14:anchorId="7B1A02A4" wp14:editId="4D61664D">
                <wp:simplePos x="0" y="0"/>
                <wp:positionH relativeFrom="column">
                  <wp:posOffset>502549</wp:posOffset>
                </wp:positionH>
                <wp:positionV relativeFrom="paragraph">
                  <wp:posOffset>3098800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057EFB10" w:rsidR="009F2B42" w:rsidRPr="00BF701E" w:rsidRDefault="009F2B42" w:rsidP="00556009">
                            <w:pPr>
                              <w:pStyle w:val="Caption"/>
                              <w:rPr>
                                <w:rFonts w:cs="Times New Roman"/>
                                <w:noProof/>
                              </w:rPr>
                            </w:pPr>
                            <w:bookmarkStart w:id="44" w:name="_Ref453879645"/>
                            <w:r>
                              <w:t xml:space="preserve">Graph </w:t>
                            </w:r>
                            <w:r>
                              <w:fldChar w:fldCharType="begin"/>
                            </w:r>
                            <w:r>
                              <w:instrText xml:space="preserve"> SEQ Graph \* ARABIC </w:instrText>
                            </w:r>
                            <w:r>
                              <w:fldChar w:fldCharType="separate"/>
                            </w:r>
                            <w:r>
                              <w:rPr>
                                <w:noProof/>
                              </w:rPr>
                              <w:t>2</w:t>
                            </w:r>
                            <w:r>
                              <w:rPr>
                                <w:noProof/>
                              </w:rPr>
                              <w:fldChar w:fldCharType="end"/>
                            </w:r>
                            <w:bookmarkEnd w:id="44"/>
                            <w:r>
                              <w:t>. Rendering time comparison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02A4" id="Text Box 29" o:spid="_x0000_s1036" type="#_x0000_t202" style="position:absolute;left:0;text-align:left;margin-left:39.55pt;margin-top:244pt;width:5in;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" stroked="f">
                <v:textbox style="mso-fit-shape-to-text:t" inset="0,0,0,0">
                  <w:txbxContent>
                    <w:p w14:paraId="17A0CB3A" w14:textId="057EFB10" w:rsidR="009F2B42" w:rsidRPr="00BF701E" w:rsidRDefault="009F2B42" w:rsidP="00556009">
                      <w:pPr>
                        <w:pStyle w:val="Caption"/>
                        <w:rPr>
                          <w:rFonts w:cs="Times New Roman"/>
                          <w:noProof/>
                        </w:rPr>
                      </w:pPr>
                      <w:bookmarkStart w:id="45" w:name="_Ref453879645"/>
                      <w:r>
                        <w:t xml:space="preserve">Graph </w:t>
                      </w:r>
                      <w:r>
                        <w:fldChar w:fldCharType="begin"/>
                      </w:r>
                      <w:r>
                        <w:instrText xml:space="preserve"> SEQ Graph \* ARABIC </w:instrText>
                      </w:r>
                      <w:r>
                        <w:fldChar w:fldCharType="separate"/>
                      </w:r>
                      <w:r>
                        <w:rPr>
                          <w:noProof/>
                        </w:rPr>
                        <w:t>2</w:t>
                      </w:r>
                      <w:r>
                        <w:rPr>
                          <w:noProof/>
                        </w:rPr>
                        <w:fldChar w:fldCharType="end"/>
                      </w:r>
                      <w:bookmarkEnd w:id="45"/>
                      <w:r>
                        <w:t>. Rendering time comparison between samplers using the path tracing surface integrator.</w:t>
                      </w:r>
                    </w:p>
                  </w:txbxContent>
                </v:textbox>
                <w10:wrap type="topAndBottom"/>
              </v:shape>
            </w:pict>
          </mc:Fallback>
        </mc:AlternateContent>
      </w:r>
    </w:p>
    <w:p w14:paraId="69FA19EE" w14:textId="1E3DA5C8" w:rsidR="00A23BAE" w:rsidRPr="009E3222" w:rsidRDefault="00A23BAE" w:rsidP="00897136">
      <w:pPr>
        <w:spacing w:line="276" w:lineRule="auto"/>
        <w:rPr>
          <w:rFonts w:cs="Times New Roman"/>
        </w:rPr>
      </w:pPr>
      <w:r w:rsidRPr="009E3222">
        <w:rPr>
          <w:rFonts w:cs="Times New Roman"/>
          <w:noProof/>
        </w:rPr>
        <w:drawing>
          <wp:anchor distT="0" distB="0" distL="114300" distR="114300" simplePos="0" relativeHeight="251678720" behindDoc="0" locked="0" layoutInCell="1" allowOverlap="1" wp14:anchorId="328AFB35" wp14:editId="2C9E757C">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Heading3"/>
      </w:pPr>
      <w:bookmarkStart w:id="46" w:name="_Toc453942921"/>
      <w:r>
        <w:t>Adaptive</w:t>
      </w:r>
      <w:bookmarkEnd w:id="46"/>
    </w:p>
    <w:p w14:paraId="75AB4F88" w14:textId="3A233E04" w:rsidR="00AD0F38" w:rsidRPr="00AD0F38" w:rsidRDefault="00AD0F38" w:rsidP="00AD0F38">
      <w:r>
        <w:rPr>
          <w:noProof/>
        </w:rPr>
        <mc:AlternateContent>
          <mc:Choice Requires="wpg">
            <w:drawing>
              <wp:anchor distT="0" distB="0" distL="114300" distR="114300" simplePos="0" relativeHeight="251653120" behindDoc="0" locked="0" layoutInCell="1" allowOverlap="1" wp14:anchorId="26B4CB86" wp14:editId="560DE3E5">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9F2B42" w:rsidRPr="005C1758" w:rsidRDefault="009F2B42" w:rsidP="00AD0F38">
                              <w:pPr>
                                <w:pStyle w:val="Caption"/>
                                <w:rPr>
                                  <w:noProof/>
                                </w:rPr>
                              </w:pPr>
                              <w:bookmarkStart w:id="47" w:name="_Toc453942944"/>
                              <w:r>
                                <w:t xml:space="preserve">Figure </w:t>
                              </w:r>
                              <w:r>
                                <w:fldChar w:fldCharType="begin"/>
                              </w:r>
                              <w:r>
                                <w:instrText xml:space="preserve"> SEQ Figure \* ARABIC </w:instrText>
                              </w:r>
                              <w:r>
                                <w:fldChar w:fldCharType="separate"/>
                              </w:r>
                              <w:r>
                                <w:rPr>
                                  <w:noProof/>
                                </w:rPr>
                                <w:t>3</w:t>
                              </w:r>
                              <w:r>
                                <w:rPr>
                                  <w:noProof/>
                                </w:rPr>
                                <w:fldChar w:fldCharType="end"/>
                              </w:r>
                              <w:r>
                                <w:t>. Scene rendered with path tracing and an adaptive sampler.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B4CB86" id="Group 7" o:spid="_x0000_s1037" style="position:absolute;left:0;text-align:left;margin-left:390.7pt;margin-top:17pt;width:441.9pt;height:466.6pt;z-index:251653120;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I/HBAAAA2gAAAA8AAABkcnMvZG93bnJldi54bWxEj92KwjAUhO+FfYdwFrzTdBf82a5RVJCK&#10;Xq3rAxyaY1ptTkoTtX17IwheDjPzDTNbtLYSN2p86VjB1zABQZw7XbJRcPzfDKYgfEDWWDkmBR15&#10;WMw/ejNMtbvzH90OwYgIYZ+igiKEOpXS5wVZ9ENXE0fv5BqLIcrGSN3gPcJtJb+TZCwtlhwXCqxp&#10;XVB+OVytAvOjjyZMM852+9U505NutTx1SvU/2+UviEBteIdf7a1WMILnlXgD5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pAI/HBAAAA2gAAAA8AAAAAAAAAAAAAAAAAnwIA&#10;AGRycy9kb3ducmV2LnhtbFBLBQYAAAAABAAEAPcAAACNAwAAAAA=&#10;">
                  <v:imagedata r:id="rId36" o:title="adaptative_128_256_path"/>
                  <v:path arrowok="t"/>
                </v:shape>
                <v:shape id="Text Box 6" o:spid="_x0000_s1039"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14:paraId="45D0B8CF" w14:textId="7C4B8F08" w:rsidR="009F2B42" w:rsidRPr="005C1758" w:rsidRDefault="009F2B42" w:rsidP="00AD0F38">
                        <w:pPr>
                          <w:pStyle w:val="Caption"/>
                          <w:rPr>
                            <w:noProof/>
                          </w:rPr>
                        </w:pPr>
                        <w:bookmarkStart w:id="48" w:name="_Toc453942944"/>
                        <w:r>
                          <w:t xml:space="preserve">Figure </w:t>
                        </w:r>
                        <w:r>
                          <w:fldChar w:fldCharType="begin"/>
                        </w:r>
                        <w:r>
                          <w:instrText xml:space="preserve"> SEQ Figure \* ARABIC </w:instrText>
                        </w:r>
                        <w:r>
                          <w:fldChar w:fldCharType="separate"/>
                        </w:r>
                        <w:r>
                          <w:rPr>
                            <w:noProof/>
                          </w:rPr>
                          <w:t>3</w:t>
                        </w:r>
                        <w:r>
                          <w:rPr>
                            <w:noProof/>
                          </w:rPr>
                          <w:fldChar w:fldCharType="end"/>
                        </w:r>
                        <w:r>
                          <w:t>. Scene rendered with path tracing and an adaptive sampler.</w:t>
                        </w:r>
                        <w:bookmarkEnd w:id="48"/>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Heading3"/>
      </w:pPr>
      <w:bookmarkStart w:id="49" w:name="_Toc453942922"/>
      <w:r>
        <w:lastRenderedPageBreak/>
        <w:t>Best Candidate</w:t>
      </w:r>
      <w:bookmarkEnd w:id="49"/>
    </w:p>
    <w:p w14:paraId="4F0F729A" w14:textId="70B01B1B" w:rsidR="00AD0F38" w:rsidRDefault="00764164" w:rsidP="00AD0F38">
      <w:r>
        <w:rPr>
          <w:noProof/>
        </w:rPr>
        <mc:AlternateContent>
          <mc:Choice Requires="wpg">
            <w:drawing>
              <wp:anchor distT="0" distB="0" distL="114300" distR="114300" simplePos="0" relativeHeight="251657216" behindDoc="0" locked="0" layoutInCell="1" allowOverlap="1" wp14:anchorId="2F0CD731" wp14:editId="6DECBDD4">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9F2B42" w:rsidRPr="000B5953" w:rsidRDefault="009F2B42" w:rsidP="00764164">
                              <w:pPr>
                                <w:pStyle w:val="Caption"/>
                                <w:rPr>
                                  <w:noProof/>
                                </w:rPr>
                              </w:pPr>
                              <w:bookmarkStart w:id="50" w:name="_Toc453942945"/>
                              <w:r>
                                <w:t xml:space="preserve">Figure </w:t>
                              </w:r>
                              <w:r>
                                <w:fldChar w:fldCharType="begin"/>
                              </w:r>
                              <w:r>
                                <w:instrText xml:space="preserve"> SEQ Figure \* ARABIC </w:instrText>
                              </w:r>
                              <w:r>
                                <w:fldChar w:fldCharType="separate"/>
                              </w:r>
                              <w:r>
                                <w:rPr>
                                  <w:noProof/>
                                </w:rPr>
                                <w:t>4</w:t>
                              </w:r>
                              <w:r>
                                <w:rPr>
                                  <w:noProof/>
                                </w:rPr>
                                <w:fldChar w:fldCharType="end"/>
                              </w:r>
                              <w:r>
                                <w:t>. Scene rendered with path tracing and a best candidate sampler.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CD731" id="Group 10" o:spid="_x0000_s1040" style="position:absolute;left:0;text-align:left;margin-left:-.3pt;margin-top:21.5pt;width:441.9pt;height:466.6pt;z-index:25165721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FiofAAAAA2gAAAA8AAABkcnMvZG93bnJldi54bWxET81qwkAQvhd8h2UEb3VjwZCmrlKLQg7t&#10;odoHGLLTJDU7G3ZHE9++eyj0+PH9b3aT69WNQuw8G1gtM1DEtbcdNwa+zsfHAlQUZIu9ZzJwpwi7&#10;7exhg6X1I3/S7SSNSiEcSzTQigyl1rFuyWFc+oE4cd8+OJQEQ6NtwDGFu14/ZVmuHXacGloc6K2l&#10;+nK6OgPPd1zn72v5yS4fBwlVvy/OfjJmMZ9eX0AJTfIv/nNX1kDamq6kG6C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UWKh8AAAADaAAAADwAAAAAAAAAAAAAAAACfAgAA&#10;ZHJzL2Rvd25yZXYueG1sUEsFBgAAAAAEAAQA9wAAAIwDAAAAAA==&#10;">
                  <v:imagedata r:id="rId38" o:title="bestcandidate_256_path"/>
                  <v:path arrowok="t"/>
                </v:shape>
                <v:shape id="Text Box 9" o:spid="_x0000_s1042"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14:paraId="153C959A" w14:textId="7CEEB879" w:rsidR="009F2B42" w:rsidRPr="000B5953" w:rsidRDefault="009F2B42" w:rsidP="00764164">
                        <w:pPr>
                          <w:pStyle w:val="Caption"/>
                          <w:rPr>
                            <w:noProof/>
                          </w:rPr>
                        </w:pPr>
                        <w:bookmarkStart w:id="51" w:name="_Toc453942945"/>
                        <w:r>
                          <w:t xml:space="preserve">Figure </w:t>
                        </w:r>
                        <w:r>
                          <w:fldChar w:fldCharType="begin"/>
                        </w:r>
                        <w:r>
                          <w:instrText xml:space="preserve"> SEQ Figure \* ARABIC </w:instrText>
                        </w:r>
                        <w:r>
                          <w:fldChar w:fldCharType="separate"/>
                        </w:r>
                        <w:r>
                          <w:rPr>
                            <w:noProof/>
                          </w:rPr>
                          <w:t>4</w:t>
                        </w:r>
                        <w:r>
                          <w:rPr>
                            <w:noProof/>
                          </w:rPr>
                          <w:fldChar w:fldCharType="end"/>
                        </w:r>
                        <w:r>
                          <w:t>. Scene rendered with path tracing and a best candidate sampler.</w:t>
                        </w:r>
                        <w:bookmarkEnd w:id="51"/>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Heading3"/>
      </w:pPr>
      <w:bookmarkStart w:id="52" w:name="_Toc453942923"/>
      <w:r>
        <w:lastRenderedPageBreak/>
        <w:t>Halton</w:t>
      </w:r>
      <w:bookmarkEnd w:id="52"/>
    </w:p>
    <w:p w14:paraId="46E37D89" w14:textId="5D1E4478" w:rsidR="009A66B8" w:rsidRDefault="00D46ECF" w:rsidP="009A66B8">
      <w:r>
        <w:rPr>
          <w:noProof/>
        </w:rPr>
        <mc:AlternateContent>
          <mc:Choice Requires="wpg">
            <w:drawing>
              <wp:anchor distT="0" distB="0" distL="114300" distR="114300" simplePos="0" relativeHeight="251661312" behindDoc="0" locked="0" layoutInCell="1" allowOverlap="1" wp14:anchorId="0FE9B0B5" wp14:editId="2E3B4E9A">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9F2B42" w:rsidRPr="00D02589" w:rsidRDefault="009F2B42" w:rsidP="009A66B8">
                              <w:pPr>
                                <w:pStyle w:val="Caption"/>
                                <w:rPr>
                                  <w:noProof/>
                                </w:rPr>
                              </w:pPr>
                              <w:bookmarkStart w:id="53" w:name="_Toc453942946"/>
                              <w:r>
                                <w:t xml:space="preserve">Figure </w:t>
                              </w:r>
                              <w:r>
                                <w:fldChar w:fldCharType="begin"/>
                              </w:r>
                              <w:r>
                                <w:instrText xml:space="preserve"> SEQ Figure \* ARABIC </w:instrText>
                              </w:r>
                              <w:r>
                                <w:fldChar w:fldCharType="separate"/>
                              </w:r>
                              <w:r>
                                <w:rPr>
                                  <w:noProof/>
                                </w:rPr>
                                <w:t>5</w:t>
                              </w:r>
                              <w:r>
                                <w:rPr>
                                  <w:noProof/>
                                </w:rPr>
                                <w:fldChar w:fldCharType="end"/>
                              </w:r>
                              <w:r>
                                <w:t>. Scene rendered with path tracing and a halton sampler.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E9B0B5" id="Group 13" o:spid="_x0000_s1043" style="position:absolute;left:0;text-align:left;margin-left:390.7pt;margin-top:26.75pt;width:441.9pt;height:468.1pt;z-index:251661312;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BMJPCAAAA2wAAAA8AAABkcnMvZG93bnJldi54bWxET0trwkAQvhf8D8sI3ppNikiJrlKqogct&#10;bSz0OmQnD8zOht1tjP++Wyj0Nh/fc1ab0XRiIOdbywqyJAVBXFrdcq3g87J/fAbhA7LGzjIpuJOH&#10;zXrysMJc2xt/0FCEWsQQ9jkqaELocyl92ZBBn9ieOHKVdQZDhK6W2uEthptOPqXpQhpsOTY02NNr&#10;Q+W1+DYKrmd9/jpUu/ki2+sgx1O1fXsflJpNx5cliEBj+Bf/uY86zs/g95d4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gTCTwgAAANsAAAAPAAAAAAAAAAAAAAAAAJ8C&#10;AABkcnMvZG93bnJldi54bWxQSwUGAAAAAAQABAD3AAAAjgMAAAAA&#10;">
                  <v:imagedata r:id="rId40" o:title="halton_256_path"/>
                  <v:path arrowok="t"/>
                </v:shape>
                <v:shape id="Text Box 12" o:spid="_x0000_s1045" type="#_x0000_t202" style="position:absolute;top:56864;width:561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5982A4AC" w14:textId="7D2CEA8A" w:rsidR="009F2B42" w:rsidRPr="00D02589" w:rsidRDefault="009F2B42" w:rsidP="009A66B8">
                        <w:pPr>
                          <w:pStyle w:val="Caption"/>
                          <w:rPr>
                            <w:noProof/>
                          </w:rPr>
                        </w:pPr>
                        <w:bookmarkStart w:id="54" w:name="_Toc453942946"/>
                        <w:r>
                          <w:t xml:space="preserve">Figure </w:t>
                        </w:r>
                        <w:r>
                          <w:fldChar w:fldCharType="begin"/>
                        </w:r>
                        <w:r>
                          <w:instrText xml:space="preserve"> SEQ Figure \* ARABIC </w:instrText>
                        </w:r>
                        <w:r>
                          <w:fldChar w:fldCharType="separate"/>
                        </w:r>
                        <w:r>
                          <w:rPr>
                            <w:noProof/>
                          </w:rPr>
                          <w:t>5</w:t>
                        </w:r>
                        <w:r>
                          <w:rPr>
                            <w:noProof/>
                          </w:rPr>
                          <w:fldChar w:fldCharType="end"/>
                        </w:r>
                        <w:r>
                          <w:t>. Scene rendered with path tracing and a halton sampler.</w:t>
                        </w:r>
                        <w:bookmarkEnd w:id="54"/>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Heading3"/>
      </w:pPr>
      <w:bookmarkStart w:id="55" w:name="_Toc453942924"/>
      <w:r>
        <w:lastRenderedPageBreak/>
        <w:t>Low Discrepancy</w:t>
      </w:r>
      <w:bookmarkEnd w:id="55"/>
    </w:p>
    <w:p w14:paraId="2D14609F" w14:textId="7B995E5D" w:rsidR="00D46ECF" w:rsidRDefault="00D46ECF" w:rsidP="00D46ECF">
      <w:r>
        <w:rPr>
          <w:noProof/>
        </w:rPr>
        <mc:AlternateContent>
          <mc:Choice Requires="wpg">
            <w:drawing>
              <wp:anchor distT="0" distB="0" distL="114300" distR="114300" simplePos="0" relativeHeight="251665408" behindDoc="0" locked="0" layoutInCell="1" allowOverlap="1" wp14:anchorId="45C604AE" wp14:editId="344322AB">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9F2B42" w:rsidRPr="00E357BC" w:rsidRDefault="009F2B42" w:rsidP="00D46ECF">
                              <w:pPr>
                                <w:pStyle w:val="Caption"/>
                                <w:rPr>
                                  <w:noProof/>
                                </w:rPr>
                              </w:pPr>
                              <w:bookmarkStart w:id="56" w:name="_Toc453942947"/>
                              <w:r>
                                <w:t xml:space="preserve">Figure </w:t>
                              </w:r>
                              <w:r>
                                <w:fldChar w:fldCharType="begin"/>
                              </w:r>
                              <w:r>
                                <w:instrText xml:space="preserve"> SEQ Figure \* ARABIC </w:instrText>
                              </w:r>
                              <w:r>
                                <w:fldChar w:fldCharType="separate"/>
                              </w:r>
                              <w:r>
                                <w:rPr>
                                  <w:noProof/>
                                </w:rPr>
                                <w:t>6</w:t>
                              </w:r>
                              <w:r>
                                <w:rPr>
                                  <w:noProof/>
                                </w:rPr>
                                <w:fldChar w:fldCharType="end"/>
                              </w:r>
                              <w:r>
                                <w:t>. Scene rendered with path tracing and a low discrepancy sampler.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C604AE" id="Group 16" o:spid="_x0000_s1046" style="position:absolute;left:0;text-align:left;margin-left:-.3pt;margin-top:21.5pt;width:441.9pt;height:466.6pt;z-index:25166540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U5ELBAAAA2wAAAA8AAABkcnMvZG93bnJldi54bWxET01rwkAQvRf8D8sI3upuaikSXSVYCubW&#10;GsHrmB2TYHY2ZLcx+ffdQqG3ebzP2e5H24qBet841pAsFQji0pmGKw3n4uN5DcIHZIOtY9IwkYf9&#10;bva0xdS4B3/RcAqViCHsU9RQh9ClUvqyJot+6TriyN1cbzFE2FfS9PiI4baVL0q9SYsNx4YaOzrU&#10;VN5P31bD+JmpcFRdXtzy5HpZmfesmAqtF/Mx24AINIZ/8Z/7aOL8V/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U5ELBAAAA2wAAAA8AAAAAAAAAAAAAAAAAnwIA&#10;AGRycy9kb3ducmV2LnhtbFBLBQYAAAAABAAEAPcAAACNAwAAAAA=&#10;">
                  <v:imagedata r:id="rId42" o:title="lowdiscrepancy_256_path"/>
                  <v:path arrowok="t"/>
                </v:shape>
                <v:shape id="Text Box 15" o:spid="_x0000_s1048"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14:paraId="11EAB0C0" w14:textId="585ABD03" w:rsidR="009F2B42" w:rsidRPr="00E357BC" w:rsidRDefault="009F2B42" w:rsidP="00D46ECF">
                        <w:pPr>
                          <w:pStyle w:val="Caption"/>
                          <w:rPr>
                            <w:noProof/>
                          </w:rPr>
                        </w:pPr>
                        <w:bookmarkStart w:id="57" w:name="_Toc453942947"/>
                        <w:r>
                          <w:t xml:space="preserve">Figure </w:t>
                        </w:r>
                        <w:r>
                          <w:fldChar w:fldCharType="begin"/>
                        </w:r>
                        <w:r>
                          <w:instrText xml:space="preserve"> SEQ Figure \* ARABIC </w:instrText>
                        </w:r>
                        <w:r>
                          <w:fldChar w:fldCharType="separate"/>
                        </w:r>
                        <w:r>
                          <w:rPr>
                            <w:noProof/>
                          </w:rPr>
                          <w:t>6</w:t>
                        </w:r>
                        <w:r>
                          <w:rPr>
                            <w:noProof/>
                          </w:rPr>
                          <w:fldChar w:fldCharType="end"/>
                        </w:r>
                        <w:r>
                          <w:t>. Scene rendered with path tracing and a low discrepancy sampler.</w:t>
                        </w:r>
                        <w:bookmarkEnd w:id="57"/>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Heading3"/>
      </w:pPr>
      <w:bookmarkStart w:id="58" w:name="_Toc453942925"/>
      <w:r>
        <w:lastRenderedPageBreak/>
        <w:t>Random</w:t>
      </w:r>
      <w:bookmarkEnd w:id="58"/>
    </w:p>
    <w:p w14:paraId="700776AD" w14:textId="1BF07356" w:rsidR="00D46ECF" w:rsidRDefault="00C96641" w:rsidP="00D46ECF">
      <w:r>
        <w:rPr>
          <w:noProof/>
        </w:rPr>
        <mc:AlternateContent>
          <mc:Choice Requires="wpg">
            <w:drawing>
              <wp:anchor distT="0" distB="0" distL="114300" distR="114300" simplePos="0" relativeHeight="251669504" behindDoc="0" locked="0" layoutInCell="1" allowOverlap="1" wp14:anchorId="728579AA" wp14:editId="0E95C0DB">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9F2B42" w:rsidRPr="00F833CE" w:rsidRDefault="009F2B42" w:rsidP="00D46ECF">
                              <w:pPr>
                                <w:pStyle w:val="Caption"/>
                                <w:rPr>
                                  <w:noProof/>
                                </w:rPr>
                              </w:pPr>
                              <w:bookmarkStart w:id="59" w:name="_Toc453942948"/>
                              <w:r>
                                <w:t xml:space="preserve">Figure </w:t>
                              </w:r>
                              <w:r>
                                <w:fldChar w:fldCharType="begin"/>
                              </w:r>
                              <w:r>
                                <w:instrText xml:space="preserve"> SEQ Figure \* ARABIC </w:instrText>
                              </w:r>
                              <w:r>
                                <w:fldChar w:fldCharType="separate"/>
                              </w:r>
                              <w:r>
                                <w:rPr>
                                  <w:noProof/>
                                </w:rPr>
                                <w:t>7</w:t>
                              </w:r>
                              <w:r>
                                <w:rPr>
                                  <w:noProof/>
                                </w:rPr>
                                <w:fldChar w:fldCharType="end"/>
                              </w:r>
                              <w:r>
                                <w:t>. Scene rendered with path tracing and a random sampler.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579AA" id="Group 20" o:spid="_x0000_s1049" style="position:absolute;left:0;text-align:left;margin-left:-.3pt;margin-top:21.5pt;width:441.9pt;height:466.6pt;z-index:25166950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rbDAAAA2wAAAA8AAABkcnMvZG93bnJldi54bWxET0trwkAQvhf8D8sIvYhuWospqZsgoS2l&#10;N1/gcchOk9DsbMyuJvbXu0LB23x8z1lmg2nEmTpXW1bwNItAEBdW11wq2G0/pq8gnEfW2FgmBRdy&#10;kKWjhyUm2va8pvPGlyKEsEtQQeV9m0jpiooMupltiQP3YzuDPsCulLrDPoSbRj5H0UIarDk0VNhS&#10;XlHxuzkZBb19j0+FxvnnXz45rvaH78lLflTqcTys3kB4Gvxd/O/+0mF+DLdfwgEyv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5fKtsMAAADbAAAADwAAAAAAAAAAAAAAAACf&#10;AgAAZHJzL2Rvd25yZXYueG1sUEsFBgAAAAAEAAQA9wAAAI8DAAAAAA==&#10;">
                  <v:imagedata r:id="rId44" o:title="random_256_path"/>
                  <v:path arrowok="t"/>
                </v:shape>
                <v:shape id="Text Box 19" o:spid="_x0000_s1051"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61D945DC" w14:textId="633AD1D5" w:rsidR="009F2B42" w:rsidRPr="00F833CE" w:rsidRDefault="009F2B42" w:rsidP="00D46ECF">
                        <w:pPr>
                          <w:pStyle w:val="Caption"/>
                          <w:rPr>
                            <w:noProof/>
                          </w:rPr>
                        </w:pPr>
                        <w:bookmarkStart w:id="60" w:name="_Toc453942948"/>
                        <w:r>
                          <w:t xml:space="preserve">Figure </w:t>
                        </w:r>
                        <w:r>
                          <w:fldChar w:fldCharType="begin"/>
                        </w:r>
                        <w:r>
                          <w:instrText xml:space="preserve"> SEQ Figure \* ARABIC </w:instrText>
                        </w:r>
                        <w:r>
                          <w:fldChar w:fldCharType="separate"/>
                        </w:r>
                        <w:r>
                          <w:rPr>
                            <w:noProof/>
                          </w:rPr>
                          <w:t>7</w:t>
                        </w:r>
                        <w:r>
                          <w:rPr>
                            <w:noProof/>
                          </w:rPr>
                          <w:fldChar w:fldCharType="end"/>
                        </w:r>
                        <w:r>
                          <w:t>. Scene rendered with path tracing and a random sampler.</w:t>
                        </w:r>
                        <w:bookmarkEnd w:id="60"/>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Heading3"/>
      </w:pPr>
      <w:bookmarkStart w:id="61" w:name="_Toc453942926"/>
      <w:r>
        <w:lastRenderedPageBreak/>
        <w:t>Stratified</w:t>
      </w:r>
      <w:bookmarkEnd w:id="61"/>
    </w:p>
    <w:p w14:paraId="381F6DB6" w14:textId="2435340C" w:rsidR="00AD0F38" w:rsidRDefault="00D367C3" w:rsidP="00AD0F38">
      <w:r>
        <w:rPr>
          <w:noProof/>
        </w:rPr>
        <mc:AlternateContent>
          <mc:Choice Requires="wpg">
            <w:drawing>
              <wp:anchor distT="0" distB="0" distL="114300" distR="114300" simplePos="0" relativeHeight="251673600" behindDoc="0" locked="0" layoutInCell="1" allowOverlap="1" wp14:anchorId="281A6DF4" wp14:editId="22145705">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9F2B42" w:rsidRPr="000A0335" w:rsidRDefault="009F2B42" w:rsidP="00C96641">
                              <w:pPr>
                                <w:pStyle w:val="Caption"/>
                                <w:rPr>
                                  <w:noProof/>
                                </w:rPr>
                              </w:pPr>
                              <w:bookmarkStart w:id="62" w:name="_Toc453942949"/>
                              <w:r>
                                <w:t xml:space="preserve">Figure </w:t>
                              </w:r>
                              <w:r>
                                <w:fldChar w:fldCharType="begin"/>
                              </w:r>
                              <w:r>
                                <w:instrText xml:space="preserve"> SEQ Figure \* ARABIC </w:instrText>
                              </w:r>
                              <w:r>
                                <w:fldChar w:fldCharType="separate"/>
                              </w:r>
                              <w:r>
                                <w:rPr>
                                  <w:noProof/>
                                </w:rPr>
                                <w:t>8</w:t>
                              </w:r>
                              <w:r>
                                <w:rPr>
                                  <w:noProof/>
                                </w:rPr>
                                <w:fldChar w:fldCharType="end"/>
                              </w:r>
                              <w:r>
                                <w:t>. Scene rendered with path tracing and a stratified sampler.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A6DF4" id="Group 23" o:spid="_x0000_s1052" style="position:absolute;left:0;text-align:left;margin-left:-.3pt;margin-top:21.5pt;width:441.9pt;height:466.6pt;z-index:25167360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9uPzDAAAA2wAAAA8AAABkcnMvZG93bnJldi54bWxEj81rAjEUxO+F/g/hFbzVrCuK3RqlioJX&#10;P3ro7bF5+4Gbl20S1/W/N4LgcZiZ3zDzZW8a0ZHztWUFo2ECgji3uuZSwem4/ZyB8AFZY2OZFNzI&#10;w3Lx/jbHTNsr76k7hFJECPsMFVQhtJmUPq/IoB/aljh6hXUGQ5SulNrhNcJNI9MkmUqDNceFClta&#10;V5SfDxej4JzeTuNu/eX29WT3tymw+P9dSaUGH/3PN4hAfXiFn+2dVpCO4PEl/gC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24/MMAAADbAAAADwAAAAAAAAAAAAAAAACf&#10;AgAAZHJzL2Rvd25yZXYueG1sUEsFBgAAAAAEAAQA9wAAAI8DAAAAAA==&#10;">
                  <v:imagedata r:id="rId46" o:title="stratified_16_16_true_path"/>
                  <v:path arrowok="t"/>
                </v:shape>
                <v:shape id="Text Box 22" o:spid="_x0000_s1054"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5D7337C7" w14:textId="12308CAF" w:rsidR="009F2B42" w:rsidRPr="000A0335" w:rsidRDefault="009F2B42" w:rsidP="00C96641">
                        <w:pPr>
                          <w:pStyle w:val="Caption"/>
                          <w:rPr>
                            <w:noProof/>
                          </w:rPr>
                        </w:pPr>
                        <w:bookmarkStart w:id="63" w:name="_Toc453942949"/>
                        <w:r>
                          <w:t xml:space="preserve">Figure </w:t>
                        </w:r>
                        <w:r>
                          <w:fldChar w:fldCharType="begin"/>
                        </w:r>
                        <w:r>
                          <w:instrText xml:space="preserve"> SEQ Figure \* ARABIC </w:instrText>
                        </w:r>
                        <w:r>
                          <w:fldChar w:fldCharType="separate"/>
                        </w:r>
                        <w:r>
                          <w:rPr>
                            <w:noProof/>
                          </w:rPr>
                          <w:t>8</w:t>
                        </w:r>
                        <w:r>
                          <w:rPr>
                            <w:noProof/>
                          </w:rPr>
                          <w:fldChar w:fldCharType="end"/>
                        </w:r>
                        <w:r>
                          <w:t>. Scene rendered with path tracing and a stratified sampler.</w:t>
                        </w:r>
                        <w:bookmarkEnd w:id="63"/>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6DC05965" w:rsidR="00AD0F38" w:rsidRPr="00AD0F38" w:rsidRDefault="00897136" w:rsidP="00AD0F38">
      <w:pPr>
        <w:pStyle w:val="Heading2"/>
      </w:pPr>
      <w:bookmarkStart w:id="64" w:name="_Toc453942927"/>
      <w:r>
        <w:lastRenderedPageBreak/>
        <w:t>Photon Map</w:t>
      </w:r>
      <w:ins w:id="65" w:author="Rafael Antunes" w:date="2016-06-17T13:00:00Z">
        <w:r w:rsidR="00434AB1">
          <w:t xml:space="preserve"> With No Caustic Photons</w:t>
        </w:r>
      </w:ins>
      <w:bookmarkEnd w:id="64"/>
    </w:p>
    <w:p w14:paraId="35259CD5" w14:textId="3155D837" w:rsidR="00A316C7" w:rsidRDefault="00353C55" w:rsidP="00F27EDD">
      <w:pPr>
        <w:ind w:firstLine="720"/>
      </w:pPr>
      <w:r>
        <w:t>From</w:t>
      </w:r>
      <w:ins w:id="66" w:author="Rafael Antunes" w:date="2016-06-17T13:47:00Z">
        <w:r w:rsidR="00980BF2">
          <w:t xml:space="preserve"> </w:t>
        </w:r>
      </w:ins>
      <w:ins w:id="67" w:author="Rafael Antunes" w:date="2016-06-17T13:48:00Z">
        <w:r w:rsidR="00980BF2">
          <w:fldChar w:fldCharType="begin"/>
        </w:r>
        <w:r w:rsidR="00980BF2">
          <w:instrText xml:space="preserve"> REF _Ref453934608 \h </w:instrText>
        </w:r>
      </w:ins>
      <w:r w:rsidR="00980BF2">
        <w:fldChar w:fldCharType="separate"/>
      </w:r>
      <w:ins w:id="68" w:author="Rafael Antunes" w:date="2016-06-17T13:48:00Z">
        <w:r w:rsidR="00980BF2">
          <w:t xml:space="preserve">Graph </w:t>
        </w:r>
        <w:r w:rsidR="00980BF2">
          <w:rPr>
            <w:noProof/>
          </w:rPr>
          <w:t>3</w:t>
        </w:r>
        <w:r w:rsidR="00980BF2">
          <w:fldChar w:fldCharType="end"/>
        </w:r>
      </w:ins>
      <w:del w:id="69" w:author="Rafael Antunes" w:date="2016-06-17T13:47:00Z">
        <w:r w:rsidDel="00980BF2">
          <w:delText xml:space="preserve"> Graph 3</w:delText>
        </w:r>
      </w:del>
      <w:r>
        <w:t xml:space="preserve"> we also see that, in general, rendering times are very similar for all samplers. In this particular case, the outlier </w:t>
      </w:r>
      <w:del w:id="70" w:author="Rafael Antunes" w:date="2016-06-17T12:50:00Z">
        <w:r w:rsidDel="00AD41C6">
          <w:delText xml:space="preserve">goes </w:delText>
        </w:r>
      </w:del>
      <w:ins w:id="71" w:author="Rafael Antunes" w:date="2016-06-17T12:50:00Z">
        <w:r w:rsidR="00AD41C6">
          <w:t>is</w:t>
        </w:r>
      </w:ins>
      <w:del w:id="72" w:author="Rafael Antunes" w:date="2016-06-17T12:50:00Z">
        <w:r w:rsidDel="00AD41C6">
          <w:delText xml:space="preserve">to </w:delText>
        </w:r>
      </w:del>
      <w:ins w:id="73" w:author="Rafael Antunes" w:date="2016-06-17T12:50:00Z">
        <w:r w:rsidR="00AD41C6">
          <w:t xml:space="preserve"> </w:t>
        </w:r>
      </w:ins>
      <w:r>
        <w:t>the Stratified sampler.</w:t>
      </w:r>
      <w:ins w:id="74" w:author="Bruno Barbosa" w:date="2016-06-17T01:24:00Z">
        <w:r w:rsidR="00F820C9">
          <w:t xml:space="preserve"> </w:t>
        </w:r>
      </w:ins>
      <w:del w:id="75" w:author="Bruno Barbosa" w:date="2016-06-17T01:24:00Z">
        <w:r w:rsidDel="00F820C9">
          <w:delText xml:space="preserve">  </w:delText>
        </w:r>
      </w:del>
      <w:r w:rsidR="00DD6823">
        <w:t xml:space="preserve">Comparing </w:t>
      </w:r>
      <w:del w:id="76" w:author="Rafael Antunes" w:date="2016-06-17T12:50:00Z">
        <w:r w:rsidR="00DD6823" w:rsidDel="00D37ADD">
          <w:delText xml:space="preserve">with </w:delText>
        </w:r>
      </w:del>
      <w:r w:rsidR="00DD6823">
        <w:t>the</w:t>
      </w:r>
      <w:ins w:id="77" w:author="Rafael Antunes" w:date="2016-06-17T12:50:00Z">
        <w:r w:rsidR="00D37ADD">
          <w:t xml:space="preserve"> </w:t>
        </w:r>
      </w:ins>
      <w:del w:id="78" w:author="Rafael Antunes" w:date="2016-06-17T12:51:00Z">
        <w:r w:rsidR="00D37ADD" w:rsidDel="00D37ADD">
          <w:delText>resultant</w:delText>
        </w:r>
        <w:r w:rsidR="00DD6823" w:rsidDel="00D37ADD">
          <w:delText xml:space="preserve"> </w:delText>
        </w:r>
      </w:del>
      <w:ins w:id="79" w:author="Rafael Antunes" w:date="2016-06-17T12:51:00Z">
        <w:r w:rsidR="00D37ADD">
          <w:t xml:space="preserve">elapsed </w:t>
        </w:r>
      </w:ins>
      <w:r w:rsidR="00DD6823">
        <w:t xml:space="preserve">times got </w:t>
      </w:r>
      <w:del w:id="80" w:author="Rafael Antunes" w:date="2016-06-17T12:50:00Z">
        <w:r w:rsidR="00DD6823" w:rsidDel="00D37ADD">
          <w:delText xml:space="preserve">for </w:delText>
        </w:r>
      </w:del>
      <w:r w:rsidR="00D37ADD">
        <w:t>from p</w:t>
      </w:r>
      <w:del w:id="81" w:author="Rafael Antunes" w:date="2016-06-17T12:50:00Z">
        <w:r w:rsidR="00DD6823" w:rsidDel="00D37ADD">
          <w:delText>P</w:delText>
        </w:r>
      </w:del>
      <w:r w:rsidR="00DD6823">
        <w:t>ath tracing</w:t>
      </w:r>
      <w:ins w:id="82" w:author="Bruno Barbosa" w:date="2016-06-17T01:17:00Z">
        <w:r w:rsidR="00DD6823">
          <w:t>,</w:t>
        </w:r>
      </w:ins>
      <w:r w:rsidR="00DD6823">
        <w:t xml:space="preserve"> </w:t>
      </w:r>
      <w:del w:id="83" w:author="Rafael Antunes" w:date="2016-06-17T12:51:00Z">
        <w:r w:rsidR="00DD6823" w:rsidDel="00A04F0A">
          <w:delText>we identify a significant incrementincrease</w:delText>
        </w:r>
      </w:del>
      <w:r w:rsidR="00A04F0A">
        <w:t>a significant increase is easily detected</w:t>
      </w:r>
      <w:r w:rsidR="00DD6823">
        <w:t>. Photon Map rendering time is</w:t>
      </w:r>
      <w:ins w:id="84" w:author="Bruno Barbosa" w:date="2016-06-17T01:21:00Z">
        <w:r w:rsidR="00DD6823">
          <w:t>, in most cases,</w:t>
        </w:r>
      </w:ins>
      <w:del w:id="85" w:author="Bruno Barbosa" w:date="2016-06-17T01:21:00Z">
        <w:r w:rsidR="00DD6823" w:rsidDel="00DD6823">
          <w:delText>,</w:delText>
        </w:r>
      </w:del>
      <w:r w:rsidR="00DD6823">
        <w:t xml:space="preserve"> </w:t>
      </w:r>
      <w:del w:id="86" w:author="Bruno Barbosa" w:date="2016-06-17T01:21:00Z">
        <w:r w:rsidR="00DD6823" w:rsidDel="00DD6823">
          <w:delText>proximally,</w:delText>
        </w:r>
      </w:del>
      <w:ins w:id="87" w:author="Bruno Barbosa" w:date="2016-06-17T01:21:00Z">
        <w:r w:rsidR="00DD6823">
          <w:t>about</w:t>
        </w:r>
      </w:ins>
      <w:r w:rsidR="00DD6823">
        <w:t xml:space="preserve"> 60 times </w:t>
      </w:r>
      <w:del w:id="88" w:author="Rafael Antunes" w:date="2016-06-17T12:57:00Z">
        <w:r w:rsidR="00DD6823" w:rsidDel="00434AB1">
          <w:delText>bigger</w:delText>
        </w:r>
      </w:del>
      <w:ins w:id="89" w:author="Rafael Antunes" w:date="2016-06-17T12:57:00Z">
        <w:r w:rsidR="00434AB1">
          <w:t>greater</w:t>
        </w:r>
      </w:ins>
      <w:ins w:id="90" w:author="Bruno Barbosa" w:date="2016-06-17T01:22:00Z">
        <w:r w:rsidR="00F820C9">
          <w:t>.</w:t>
        </w:r>
      </w:ins>
      <w:r w:rsidR="00DD6823">
        <w:t xml:space="preserve"> </w:t>
      </w:r>
      <w:r w:rsidR="00A04F0A">
        <w:t xml:space="preserve">The reason behind this phenomenon is </w:t>
      </w:r>
      <w:del w:id="91" w:author="Rafael Antunes" w:date="2016-06-17T12:53:00Z">
        <w:r w:rsidR="00A04F0A" w:rsidDel="00A04F0A">
          <w:delText xml:space="preserve">probably </w:delText>
        </w:r>
      </w:del>
      <w:r w:rsidR="00A04F0A">
        <w:t xml:space="preserve">the number of photons chosen, which is significantly superior than the default path tracing settings. Consequently, the </w:t>
      </w:r>
      <w:r w:rsidR="00A316C7">
        <w:t>images’ quality is clearly bette</w:t>
      </w:r>
      <w:r w:rsidR="00A04F0A">
        <w:t>r</w:t>
      </w:r>
      <w:r w:rsidR="00185356">
        <w:t xml:space="preserve">, </w:t>
      </w:r>
      <w:del w:id="92" w:author="Rafael Antunes" w:date="2016-06-17T13:02:00Z">
        <w:r w:rsidR="00185356" w:rsidDel="00872400">
          <w:delText>but</w:delText>
        </w:r>
      </w:del>
      <w:ins w:id="93" w:author="Rafael Antunes" w:date="2016-06-17T13:02:00Z">
        <w:r w:rsidR="00872400">
          <w:t>however</w:t>
        </w:r>
      </w:ins>
      <w:r w:rsidR="00185356">
        <w:t xml:space="preserve"> as there are no caustic </w:t>
      </w:r>
      <w:r w:rsidR="00872400">
        <w:t xml:space="preserve">photons, the shadow continues </w:t>
      </w:r>
      <w:del w:id="94" w:author="Rafael Antunes" w:date="2016-06-17T13:02:00Z">
        <w:r w:rsidR="00872400" w:rsidDel="00872400">
          <w:delText>wrongincorrect</w:delText>
        </w:r>
      </w:del>
      <w:ins w:id="95" w:author="Rafael Antunes" w:date="2016-06-17T13:02:00Z">
        <w:r w:rsidR="00872400">
          <w:t>unfitting.</w:t>
        </w:r>
      </w:ins>
      <w:del w:id="96" w:author="Rafael Antunes" w:date="2016-06-17T13:01:00Z">
        <w:r w:rsidR="00A04F0A" w:rsidDel="00185356">
          <w:delText>.</w:delText>
        </w:r>
      </w:del>
    </w:p>
    <w:p w14:paraId="4ABB2D54" w14:textId="7F7C3299" w:rsidR="00A23BAE" w:rsidRDefault="00771B70" w:rsidP="00897136">
      <w:r>
        <w:rPr>
          <w:noProof/>
        </w:rPr>
        <mc:AlternateContent>
          <mc:Choice Requires="wpg">
            <w:drawing>
              <wp:anchor distT="0" distB="0" distL="114300" distR="114300" simplePos="0" relativeHeight="251717632" behindDoc="0" locked="0" layoutInCell="1" allowOverlap="1" wp14:anchorId="5AAE1BE8" wp14:editId="015B1CE8">
                <wp:simplePos x="0" y="0"/>
                <wp:positionH relativeFrom="column">
                  <wp:posOffset>520065</wp:posOffset>
                </wp:positionH>
                <wp:positionV relativeFrom="paragraph">
                  <wp:posOffset>257175</wp:posOffset>
                </wp:positionV>
                <wp:extent cx="4572000" cy="3218815"/>
                <wp:effectExtent l="0" t="0" r="0" b="635"/>
                <wp:wrapTopAndBottom/>
                <wp:docPr id="58" name="Group 58"/>
                <wp:cNvGraphicFramePr/>
                <a:graphic xmlns:a="http://schemas.openxmlformats.org/drawingml/2006/main">
                  <a:graphicData uri="http://schemas.microsoft.com/office/word/2010/wordprocessingGroup">
                    <wpg:wgp>
                      <wpg:cNvGrpSpPr/>
                      <wpg:grpSpPr>
                        <a:xfrm>
                          <a:off x="0" y="0"/>
                          <a:ext cx="4572000" cy="3218815"/>
                          <a:chOff x="0" y="0"/>
                          <a:chExt cx="4572000" cy="3218815"/>
                        </a:xfrm>
                      </wpg:grpSpPr>
                      <wps:wsp>
                        <wps:cNvPr id="32" name="Caixa de texto 32"/>
                        <wps:cNvSpPr txBox="1"/>
                        <wps:spPr>
                          <a:xfrm>
                            <a:off x="0" y="2828925"/>
                            <a:ext cx="4572000" cy="389890"/>
                          </a:xfrm>
                          <a:prstGeom prst="rect">
                            <a:avLst/>
                          </a:prstGeom>
                          <a:solidFill>
                            <a:prstClr val="white"/>
                          </a:solidFill>
                          <a:ln>
                            <a:noFill/>
                          </a:ln>
                        </wps:spPr>
                        <wps:txbx>
                          <w:txbxContent>
                            <w:p w14:paraId="453E148F" w14:textId="4657EEB0" w:rsidR="009F2B42" w:rsidRPr="00F30349" w:rsidRDefault="009F2B42" w:rsidP="00434AB1">
                              <w:pPr>
                                <w:pStyle w:val="Caption"/>
                                <w:rPr>
                                  <w:noProof/>
                                </w:rPr>
                              </w:pPr>
                              <w:bookmarkStart w:id="97" w:name="_Ref453934608"/>
                              <w:r>
                                <w:t xml:space="preserve">Graph </w:t>
                              </w:r>
                              <w:r>
                                <w:fldChar w:fldCharType="begin"/>
                              </w:r>
                              <w:r>
                                <w:instrText xml:space="preserve"> SEQ Graph \* ARABIC </w:instrText>
                              </w:r>
                              <w:r>
                                <w:fldChar w:fldCharType="separate"/>
                              </w:r>
                              <w:r>
                                <w:rPr>
                                  <w:noProof/>
                                </w:rPr>
                                <w:t>3</w:t>
                              </w:r>
                              <w:r>
                                <w:fldChar w:fldCharType="end"/>
                              </w:r>
                              <w:bookmarkEnd w:id="97"/>
                              <w:r>
                                <w:t xml:space="preserve">. </w:t>
                              </w:r>
                              <w:r w:rsidRPr="00676BFF">
                                <w:t>Rendering time comparison</w:t>
                              </w:r>
                              <w:r>
                                <w:t xml:space="preserve"> between samplers using the photon map</w:t>
                              </w:r>
                              <w:r w:rsidRPr="00676BFF">
                                <w:t xml:space="preserve"> tracing surface integrator</w:t>
                              </w:r>
                              <w:ins w:id="98" w:author="Rafael Antunes" w:date="2016-06-17T12:59:00Z">
                                <w:r>
                                  <w:t xml:space="preserve"> with 0 caustic photons</w:t>
                                </w:r>
                              </w:ins>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57" name="Chart 57"/>
                        <wpg:cNvFrPr/>
                        <wpg:xfrm>
                          <a:off x="0" y="0"/>
                          <a:ext cx="4572000" cy="2743200"/>
                        </wpg:xfrm>
                        <a:graphic>
                          <a:graphicData uri="http://schemas.openxmlformats.org/drawingml/2006/chart">
                            <c:chart xmlns:c="http://schemas.openxmlformats.org/drawingml/2006/chart" xmlns:r="http://schemas.openxmlformats.org/officeDocument/2006/relationships" r:id="rId47"/>
                          </a:graphicData>
                        </a:graphic>
                      </wpg:graphicFrame>
                    </wpg:wgp>
                  </a:graphicData>
                </a:graphic>
              </wp:anchor>
            </w:drawing>
          </mc:Choice>
          <mc:Fallback>
            <w:pict>
              <v:group w14:anchorId="5AAE1BE8" id="Group 58" o:spid="_x0000_s1055" style="position:absolute;left:0;text-align:left;margin-left:40.95pt;margin-top:20.25pt;width:5in;height:253.45pt;z-index:251717632" coordsize="45720,32188"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AoAAAAAAAAAIQAeBXNWJ2kAACdp&#10;AAAuAAAAZHJzL2VtYmVkZGluZ3MvTWljcm9zb2Z0X0V4Y2VsX1dvcmtzaGVldDEueGxzeFBLAwQU&#10;AAYACAAAACEAB0J/q9kBAACcCgAAEwAIAltDb250ZW50X1R5cGVzXS54bWwgogQCKK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">
                <v:shape id="Caixa de texto 32" o:spid="_x0000_s1056" type="#_x0000_t202" style="position:absolute;top:28289;width:4572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453E148F" w14:textId="4657EEB0" w:rsidR="009F2B42" w:rsidRPr="00F30349" w:rsidRDefault="009F2B42" w:rsidP="00434AB1">
                        <w:pPr>
                          <w:pStyle w:val="Caption"/>
                          <w:rPr>
                            <w:noProof/>
                          </w:rPr>
                        </w:pPr>
                        <w:bookmarkStart w:id="99" w:name="_Ref453934608"/>
                        <w:r>
                          <w:t xml:space="preserve">Graph </w:t>
                        </w:r>
                        <w:r>
                          <w:fldChar w:fldCharType="begin"/>
                        </w:r>
                        <w:r>
                          <w:instrText xml:space="preserve"> SEQ Graph \* ARABIC </w:instrText>
                        </w:r>
                        <w:r>
                          <w:fldChar w:fldCharType="separate"/>
                        </w:r>
                        <w:r>
                          <w:rPr>
                            <w:noProof/>
                          </w:rPr>
                          <w:t>3</w:t>
                        </w:r>
                        <w:r>
                          <w:fldChar w:fldCharType="end"/>
                        </w:r>
                        <w:bookmarkEnd w:id="99"/>
                        <w:r>
                          <w:t xml:space="preserve">. </w:t>
                        </w:r>
                        <w:r w:rsidRPr="00676BFF">
                          <w:t>Rendering time comparison</w:t>
                        </w:r>
                        <w:r>
                          <w:t xml:space="preserve"> between samplers using the photon map</w:t>
                        </w:r>
                        <w:r w:rsidRPr="00676BFF">
                          <w:t xml:space="preserve"> tracing surface integrator</w:t>
                        </w:r>
                        <w:ins w:id="100" w:author="Rafael Antunes" w:date="2016-06-17T12:59:00Z">
                          <w:r>
                            <w:t xml:space="preserve"> with 0 caustic photons</w:t>
                          </w:r>
                        </w:ins>
                        <w:r w:rsidRPr="00676BFF">
                          <w:t>.</w:t>
                        </w:r>
                      </w:p>
                    </w:txbxContent>
                  </v:textbox>
                </v:shape>
                <v:shape id="Chart 57" o:spid="_x0000_s1057" type="#_x0000_t75" style="position:absolute;left:-60;top:-60;width:4584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">
                  <v:imagedata r:id="rId48" o:title=""/>
                  <o:lock v:ext="edit" aspectratio="f"/>
                </v:shape>
                <w10:wrap type="topAndBottom"/>
              </v:group>
              <o:OLEObject Type="Embed" ProgID="Excel.Chart.8" ShapeID="Chart 57" DrawAspect="Content" ObjectID="_1527685871" r:id="rId49">
                <o:FieldCodes>\s</o:FieldCodes>
              </o:OLEObject>
            </w:pict>
          </mc:Fallback>
        </mc:AlternateContent>
      </w:r>
      <w:del w:id="101" w:author="Rafael Antunes" w:date="2016-06-17T13:47:00Z">
        <w:r w:rsidR="00353C55" w:rsidDel="00771B70">
          <w:rPr>
            <w:noProof/>
          </w:rPr>
          <w:drawing>
            <wp:anchor distT="0" distB="0" distL="114300" distR="114300" simplePos="0" relativeHeight="251681792" behindDoc="0" locked="0" layoutInCell="1" allowOverlap="1" wp14:anchorId="19355A11" wp14:editId="1F70ABB4">
              <wp:simplePos x="0" y="0"/>
              <wp:positionH relativeFrom="margin">
                <wp:posOffset>520065</wp:posOffset>
              </wp:positionH>
              <wp:positionV relativeFrom="paragraph">
                <wp:posOffset>283581</wp:posOffset>
              </wp:positionV>
              <wp:extent cx="4572000" cy="2743200"/>
              <wp:effectExtent l="0" t="0" r="0" b="0"/>
              <wp:wrapTopAndBottom/>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del>
    </w:p>
    <w:p w14:paraId="61816FD6" w14:textId="3DAC531D" w:rsidR="00A23BAE" w:rsidRDefault="00872400">
      <w:pPr>
        <w:spacing w:line="259" w:lineRule="auto"/>
        <w:jc w:val="left"/>
        <w:pPrChange w:id="102" w:author="Rafael Antunes" w:date="2016-06-17T13:07:00Z">
          <w:pPr/>
        </w:pPrChange>
      </w:pPr>
      <w:ins w:id="103" w:author="Rafael Antunes" w:date="2016-06-17T13:07:00Z">
        <w:r>
          <w:br w:type="page"/>
        </w:r>
      </w:ins>
    </w:p>
    <w:p w14:paraId="56C8DC3A" w14:textId="72B57D80" w:rsidR="00AD0F38" w:rsidRDefault="00AD0F38" w:rsidP="00AD0F38">
      <w:pPr>
        <w:pStyle w:val="Heading3"/>
        <w:rPr>
          <w:ins w:id="104" w:author="Rafael Antunes" w:date="2016-06-17T13:05:00Z"/>
        </w:rPr>
      </w:pPr>
      <w:bookmarkStart w:id="105" w:name="_Toc453942928"/>
      <w:r>
        <w:lastRenderedPageBreak/>
        <w:t>Adaptive</w:t>
      </w:r>
      <w:bookmarkEnd w:id="105"/>
    </w:p>
    <w:p w14:paraId="7C1F8762" w14:textId="015AC8CD" w:rsidR="00872400" w:rsidRDefault="00872400">
      <w:pPr>
        <w:rPr>
          <w:ins w:id="106" w:author="Rafael Antunes" w:date="2016-06-17T13:05:00Z"/>
        </w:rPr>
        <w:pPrChange w:id="107" w:author="Rafael Antunes" w:date="2016-06-17T13:05:00Z">
          <w:pPr>
            <w:pStyle w:val="Heading3"/>
          </w:pPr>
        </w:pPrChange>
      </w:pPr>
      <w:r>
        <w:rPr>
          <w:noProof/>
        </w:rPr>
        <mc:AlternateContent>
          <mc:Choice Requires="wpg">
            <w:drawing>
              <wp:anchor distT="0" distB="0" distL="114300" distR="114300" simplePos="0" relativeHeight="251687936" behindDoc="0" locked="0" layoutInCell="1" allowOverlap="1" wp14:anchorId="12D6050A" wp14:editId="4077CD71">
                <wp:simplePos x="0" y="0"/>
                <wp:positionH relativeFrom="column">
                  <wp:posOffset>-3810</wp:posOffset>
                </wp:positionH>
                <wp:positionV relativeFrom="paragraph">
                  <wp:posOffset>273050</wp:posOffset>
                </wp:positionV>
                <wp:extent cx="5612130" cy="5925820"/>
                <wp:effectExtent l="0" t="0" r="7620" b="0"/>
                <wp:wrapTopAndBottom/>
                <wp:docPr id="35" name="Group 3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3" name="Picture 33" descr="D:\Downloads\adaptative_128_256_photonmap_0_20000.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4" name="Text Box 34"/>
                        <wps:cNvSpPr txBox="1"/>
                        <wps:spPr>
                          <a:xfrm>
                            <a:off x="0" y="5667375"/>
                            <a:ext cx="5612130" cy="258445"/>
                          </a:xfrm>
                          <a:prstGeom prst="rect">
                            <a:avLst/>
                          </a:prstGeom>
                          <a:solidFill>
                            <a:prstClr val="white"/>
                          </a:solidFill>
                          <a:ln>
                            <a:noFill/>
                          </a:ln>
                          <a:effectLst/>
                        </wps:spPr>
                        <wps:txbx>
                          <w:txbxContent>
                            <w:p w14:paraId="1E079B12" w14:textId="1D146355" w:rsidR="009F2B42" w:rsidRPr="00AA4A2D" w:rsidRDefault="009F2B42">
                              <w:pPr>
                                <w:pStyle w:val="Caption"/>
                                <w:rPr>
                                  <w:noProof/>
                                </w:rPr>
                                <w:pPrChange w:id="108" w:author="Rafael Antunes" w:date="2016-06-17T13:07:00Z">
                                  <w:pPr/>
                                </w:pPrChange>
                              </w:pPr>
                              <w:bookmarkStart w:id="109" w:name="_Toc453942950"/>
                              <w:ins w:id="110" w:author="Rafael Antunes" w:date="2016-06-17T13:07:00Z">
                                <w:r>
                                  <w:t xml:space="preserve">Figure </w:t>
                                </w:r>
                                <w:r>
                                  <w:fldChar w:fldCharType="begin"/>
                                </w:r>
                                <w:r>
                                  <w:instrText xml:space="preserve"> SEQ Figure \* ARABIC </w:instrText>
                                </w:r>
                              </w:ins>
                              <w:r>
                                <w:fldChar w:fldCharType="separate"/>
                              </w:r>
                              <w:ins w:id="111" w:author="Rafael Antunes" w:date="2016-06-17T13:57:00Z">
                                <w:r>
                                  <w:rPr>
                                    <w:noProof/>
                                  </w:rPr>
                                  <w:t>9</w:t>
                                </w:r>
                              </w:ins>
                              <w:ins w:id="112" w:author="Rafael Antunes" w:date="2016-06-17T13:07:00Z">
                                <w:r>
                                  <w:fldChar w:fldCharType="end"/>
                                </w:r>
                              </w:ins>
                              <w:ins w:id="113" w:author="Rafael Antunes" w:date="2016-06-17T13:08:00Z">
                                <w:r>
                                  <w:t>. Scene rendered with photon mapping and a</w:t>
                                </w:r>
                              </w:ins>
                              <w:ins w:id="114" w:author="Rafael Antunes" w:date="2016-06-17T13:09:00Z">
                                <w:r>
                                  <w:t>n</w:t>
                                </w:r>
                              </w:ins>
                              <w:ins w:id="115" w:author="Rafael Antunes" w:date="2016-06-17T13:08:00Z">
                                <w:r>
                                  <w:t xml:space="preserve"> adaptive sampler.</w:t>
                                </w:r>
                              </w:ins>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D6050A" id="Group 35" o:spid="_x0000_s1058" style="position:absolute;left:0;text-align:left;margin-left:-.3pt;margin-top:21.5pt;width:441.9pt;height:466.6pt;z-index:25168793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">
                <v:shape id="Picture 33" o:spid="_x0000_s1059"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QatnDAAAA2wAAAA8AAABkcnMvZG93bnJldi54bWxEj81qwzAQhO+BvIPYQm6J7Bj640YJJm2g&#10;x9bNA2ysrW1srYyl+CdPHxUKPQ4z8w2zO0ymFQP1rrasIN5EIIgLq2suFZy/T+tnEM4ja2wtk4KZ&#10;HBz2y8UOU21H/qIh96UIEHYpKqi871IpXVGRQbexHXHwfmxv0AfZl1L3OAa4aeU2ih6lwZrDQoUd&#10;HSsqmvxqFFyas3xq325F9hm/u4t7mctG50qtHqbsFYSnyf+H/9ofWkGSwO+X8AP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RBq2cMAAADbAAAADwAAAAAAAAAAAAAAAACf&#10;AgAAZHJzL2Rvd25yZXYueG1sUEsFBgAAAAAEAAQA9wAAAI8DAAAAAA==&#10;">
                  <v:imagedata r:id="rId52" o:title="adaptative_128_256_photonmap_0_20000"/>
                  <v:path arrowok="t"/>
                </v:shape>
                <v:shape id="Text Box 34" o:spid="_x0000_s1060"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E079B12" w14:textId="1D146355" w:rsidR="009F2B42" w:rsidRPr="00AA4A2D" w:rsidRDefault="009F2B42">
                        <w:pPr>
                          <w:pStyle w:val="Caption"/>
                          <w:rPr>
                            <w:noProof/>
                          </w:rPr>
                          <w:pPrChange w:id="116" w:author="Rafael Antunes" w:date="2016-06-17T13:07:00Z">
                            <w:pPr/>
                          </w:pPrChange>
                        </w:pPr>
                        <w:bookmarkStart w:id="117" w:name="_Toc453942950"/>
                        <w:ins w:id="118" w:author="Rafael Antunes" w:date="2016-06-17T13:07:00Z">
                          <w:r>
                            <w:t xml:space="preserve">Figure </w:t>
                          </w:r>
                          <w:r>
                            <w:fldChar w:fldCharType="begin"/>
                          </w:r>
                          <w:r>
                            <w:instrText xml:space="preserve"> SEQ Figure \* ARABIC </w:instrText>
                          </w:r>
                        </w:ins>
                        <w:r>
                          <w:fldChar w:fldCharType="separate"/>
                        </w:r>
                        <w:ins w:id="119" w:author="Rafael Antunes" w:date="2016-06-17T13:57:00Z">
                          <w:r>
                            <w:rPr>
                              <w:noProof/>
                            </w:rPr>
                            <w:t>9</w:t>
                          </w:r>
                        </w:ins>
                        <w:ins w:id="120" w:author="Rafael Antunes" w:date="2016-06-17T13:07:00Z">
                          <w:r>
                            <w:fldChar w:fldCharType="end"/>
                          </w:r>
                        </w:ins>
                        <w:ins w:id="121" w:author="Rafael Antunes" w:date="2016-06-17T13:08:00Z">
                          <w:r>
                            <w:t>. Scene rendered with photon mapping and a</w:t>
                          </w:r>
                        </w:ins>
                        <w:ins w:id="122" w:author="Rafael Antunes" w:date="2016-06-17T13:09:00Z">
                          <w:r>
                            <w:t>n</w:t>
                          </w:r>
                        </w:ins>
                        <w:ins w:id="123" w:author="Rafael Antunes" w:date="2016-06-17T13:08:00Z">
                          <w:r>
                            <w:t xml:space="preserve"> adaptive sampler.</w:t>
                          </w:r>
                        </w:ins>
                        <w:bookmarkEnd w:id="117"/>
                      </w:p>
                    </w:txbxContent>
                  </v:textbox>
                </v:shape>
                <w10:wrap type="topAndBottom"/>
              </v:group>
            </w:pict>
          </mc:Fallback>
        </mc:AlternateContent>
      </w:r>
    </w:p>
    <w:p w14:paraId="014A8912" w14:textId="6A5BDF55" w:rsidR="00872400" w:rsidRPr="00872400" w:rsidRDefault="00872400">
      <w:pPr>
        <w:spacing w:line="259" w:lineRule="auto"/>
        <w:jc w:val="left"/>
        <w:pPrChange w:id="124" w:author="Rafael Antunes" w:date="2016-06-17T13:09:00Z">
          <w:pPr>
            <w:pStyle w:val="Heading3"/>
          </w:pPr>
        </w:pPrChange>
      </w:pPr>
      <w:ins w:id="125" w:author="Rafael Antunes" w:date="2016-06-17T13:09:00Z">
        <w:r>
          <w:br w:type="page"/>
        </w:r>
      </w:ins>
    </w:p>
    <w:p w14:paraId="70DC910A" w14:textId="23E9C19C" w:rsidR="00AD0F38" w:rsidRDefault="00AD0F38" w:rsidP="00303BE5">
      <w:pPr>
        <w:pStyle w:val="Heading3"/>
        <w:rPr>
          <w:ins w:id="126" w:author="Rafael Antunes" w:date="2016-06-17T13:05:00Z"/>
        </w:rPr>
      </w:pPr>
      <w:bookmarkStart w:id="127" w:name="_Toc453942929"/>
      <w:r>
        <w:lastRenderedPageBreak/>
        <w:t>Best Candidate</w:t>
      </w:r>
      <w:bookmarkEnd w:id="127"/>
    </w:p>
    <w:p w14:paraId="0738796E" w14:textId="5AACF374" w:rsidR="00872400" w:rsidRDefault="00872400">
      <w:pPr>
        <w:rPr>
          <w:ins w:id="128" w:author="Rafael Antunes" w:date="2016-06-17T13:05:00Z"/>
        </w:rPr>
        <w:pPrChange w:id="129" w:author="Rafael Antunes" w:date="2016-06-17T13:05:00Z">
          <w:pPr>
            <w:pStyle w:val="Heading3"/>
          </w:pPr>
        </w:pPrChange>
      </w:pPr>
      <w:r>
        <w:rPr>
          <w:noProof/>
        </w:rPr>
        <mc:AlternateContent>
          <mc:Choice Requires="wpg">
            <w:drawing>
              <wp:anchor distT="0" distB="0" distL="114300" distR="114300" simplePos="0" relativeHeight="251692032" behindDoc="0" locked="0" layoutInCell="1" allowOverlap="1" wp14:anchorId="38048142" wp14:editId="4F113E1B">
                <wp:simplePos x="0" y="0"/>
                <wp:positionH relativeFrom="column">
                  <wp:posOffset>-3810</wp:posOffset>
                </wp:positionH>
                <wp:positionV relativeFrom="paragraph">
                  <wp:posOffset>273050</wp:posOffset>
                </wp:positionV>
                <wp:extent cx="5612130" cy="5925820"/>
                <wp:effectExtent l="0" t="0" r="7620" b="0"/>
                <wp:wrapTopAndBottom/>
                <wp:docPr id="38" name="Group 3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6" name="Picture 36" descr="D:\Downloads\bestcandidate_256_photonmap_0_20000.jp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7" name="Text Box 37"/>
                        <wps:cNvSpPr txBox="1"/>
                        <wps:spPr>
                          <a:xfrm>
                            <a:off x="0" y="5667375"/>
                            <a:ext cx="5612130" cy="258445"/>
                          </a:xfrm>
                          <a:prstGeom prst="rect">
                            <a:avLst/>
                          </a:prstGeom>
                          <a:solidFill>
                            <a:prstClr val="white"/>
                          </a:solidFill>
                          <a:ln>
                            <a:noFill/>
                          </a:ln>
                          <a:effectLst/>
                        </wps:spPr>
                        <wps:txbx>
                          <w:txbxContent>
                            <w:p w14:paraId="7B22ECBC" w14:textId="1E733CE5" w:rsidR="009F2B42" w:rsidRPr="00E14DFE" w:rsidRDefault="009F2B42">
                              <w:pPr>
                                <w:pStyle w:val="Caption"/>
                                <w:rPr>
                                  <w:noProof/>
                                </w:rPr>
                                <w:pPrChange w:id="130" w:author="Rafael Antunes" w:date="2016-06-17T13:10:00Z">
                                  <w:pPr/>
                                </w:pPrChange>
                              </w:pPr>
                              <w:bookmarkStart w:id="131" w:name="_Toc453942951"/>
                              <w:ins w:id="132" w:author="Rafael Antunes" w:date="2016-06-17T13:10:00Z">
                                <w:r>
                                  <w:t xml:space="preserve">Figure </w:t>
                                </w:r>
                                <w:r>
                                  <w:fldChar w:fldCharType="begin"/>
                                </w:r>
                                <w:r>
                                  <w:instrText xml:space="preserve"> SEQ Figure \* ARABIC </w:instrText>
                                </w:r>
                              </w:ins>
                              <w:r>
                                <w:fldChar w:fldCharType="separate"/>
                              </w:r>
                              <w:ins w:id="133" w:author="Rafael Antunes" w:date="2016-06-17T13:57:00Z">
                                <w:r>
                                  <w:rPr>
                                    <w:noProof/>
                                  </w:rPr>
                                  <w:t>10</w:t>
                                </w:r>
                              </w:ins>
                              <w:ins w:id="134" w:author="Rafael Antunes" w:date="2016-06-17T13:10:00Z">
                                <w:r>
                                  <w:fldChar w:fldCharType="end"/>
                                </w:r>
                                <w:r>
                                  <w:t>. Scene rendered with photon mapping and a best candidate sampler.</w:t>
                                </w:r>
                              </w:ins>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048142" id="Group 38" o:spid="_x0000_s1061" style="position:absolute;left:0;text-align:left;margin-left:-.3pt;margin-top:21.5pt;width:441.9pt;height:466.6pt;z-index:25169203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">
                <v:shape id="Picture 36" o:spid="_x0000_s1062"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7NS/DAAAA2wAAAA8AAABkcnMvZG93bnJldi54bWxEj0FrwkAUhO8F/8PyhN7qRoXQRFcRQeol&#10;xWp7f2Zfk9Ts23R3G9N/7xYKHoeZ+YZZrgfTip6cbywrmE4SEMSl1Q1XCt5Pu6dnED4ga2wtk4Jf&#10;8rBejR6WmGt75Tfqj6ESEcI+RwV1CF0upS9rMugntiOO3qd1BkOUrpLa4TXCTStnSZJKgw3HhRo7&#10;2tZUXo4/JlLSr+o1a9r0TO77pSj67OPQF0o9jofNAkSgIdzD/+29VjBP4e9L/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bs1L8MAAADbAAAADwAAAAAAAAAAAAAAAACf&#10;AgAAZHJzL2Rvd25yZXYueG1sUEsFBgAAAAAEAAQA9wAAAI8DAAAAAA==&#10;">
                  <v:imagedata r:id="rId54" o:title="bestcandidate_256_photonmap_0_20000"/>
                  <v:path arrowok="t"/>
                </v:shape>
                <v:shape id="Text Box 37" o:spid="_x0000_s1063"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14:paraId="7B22ECBC" w14:textId="1E733CE5" w:rsidR="009F2B42" w:rsidRPr="00E14DFE" w:rsidRDefault="009F2B42">
                        <w:pPr>
                          <w:pStyle w:val="Caption"/>
                          <w:rPr>
                            <w:noProof/>
                          </w:rPr>
                          <w:pPrChange w:id="135" w:author="Rafael Antunes" w:date="2016-06-17T13:10:00Z">
                            <w:pPr/>
                          </w:pPrChange>
                        </w:pPr>
                        <w:bookmarkStart w:id="136" w:name="_Toc453942951"/>
                        <w:ins w:id="137" w:author="Rafael Antunes" w:date="2016-06-17T13:10:00Z">
                          <w:r>
                            <w:t xml:space="preserve">Figure </w:t>
                          </w:r>
                          <w:r>
                            <w:fldChar w:fldCharType="begin"/>
                          </w:r>
                          <w:r>
                            <w:instrText xml:space="preserve"> SEQ Figure \* ARABIC </w:instrText>
                          </w:r>
                        </w:ins>
                        <w:r>
                          <w:fldChar w:fldCharType="separate"/>
                        </w:r>
                        <w:ins w:id="138" w:author="Rafael Antunes" w:date="2016-06-17T13:57:00Z">
                          <w:r>
                            <w:rPr>
                              <w:noProof/>
                            </w:rPr>
                            <w:t>10</w:t>
                          </w:r>
                        </w:ins>
                        <w:ins w:id="139" w:author="Rafael Antunes" w:date="2016-06-17T13:10:00Z">
                          <w:r>
                            <w:fldChar w:fldCharType="end"/>
                          </w:r>
                          <w:r>
                            <w:t>. Scene rendered with photon mapping and a best candidate sampler.</w:t>
                          </w:r>
                        </w:ins>
                        <w:bookmarkEnd w:id="136"/>
                      </w:p>
                    </w:txbxContent>
                  </v:textbox>
                </v:shape>
                <w10:wrap type="topAndBottom"/>
              </v:group>
            </w:pict>
          </mc:Fallback>
        </mc:AlternateContent>
      </w:r>
    </w:p>
    <w:p w14:paraId="1C972C75" w14:textId="5A7D302A" w:rsidR="00872400" w:rsidRDefault="00872400">
      <w:pPr>
        <w:rPr>
          <w:ins w:id="140" w:author="Rafael Antunes" w:date="2016-06-17T13:05:00Z"/>
        </w:rPr>
        <w:pPrChange w:id="141" w:author="Rafael Antunes" w:date="2016-06-17T13:05:00Z">
          <w:pPr>
            <w:pStyle w:val="Heading3"/>
          </w:pPr>
        </w:pPrChange>
      </w:pPr>
    </w:p>
    <w:p w14:paraId="7AAD34BD" w14:textId="20A67173" w:rsidR="00872400" w:rsidRPr="00923314" w:rsidRDefault="00872400">
      <w:pPr>
        <w:spacing w:line="259" w:lineRule="auto"/>
        <w:jc w:val="left"/>
        <w:pPrChange w:id="142" w:author="Rafael Antunes" w:date="2016-06-17T13:09:00Z">
          <w:pPr>
            <w:pStyle w:val="Heading3"/>
          </w:pPr>
        </w:pPrChange>
      </w:pPr>
      <w:ins w:id="143" w:author="Rafael Antunes" w:date="2016-06-17T13:09:00Z">
        <w:r>
          <w:br w:type="page"/>
        </w:r>
      </w:ins>
    </w:p>
    <w:p w14:paraId="58B50F50" w14:textId="77777777" w:rsidR="00AD0F38" w:rsidRDefault="00AD0F38" w:rsidP="00AD0F38">
      <w:pPr>
        <w:pStyle w:val="Heading3"/>
        <w:rPr>
          <w:ins w:id="144" w:author="Rafael Antunes" w:date="2016-06-17T13:05:00Z"/>
        </w:rPr>
      </w:pPr>
      <w:bookmarkStart w:id="145" w:name="_Toc453942930"/>
      <w:r>
        <w:lastRenderedPageBreak/>
        <w:t>Halton</w:t>
      </w:r>
      <w:bookmarkEnd w:id="145"/>
    </w:p>
    <w:p w14:paraId="4AE8E7AE" w14:textId="5C4B0CA6" w:rsidR="00872400" w:rsidRDefault="00C125F8">
      <w:pPr>
        <w:rPr>
          <w:ins w:id="146" w:author="Rafael Antunes" w:date="2016-06-17T13:05:00Z"/>
        </w:rPr>
        <w:pPrChange w:id="147" w:author="Rafael Antunes" w:date="2016-06-17T13:05:00Z">
          <w:pPr>
            <w:pStyle w:val="Heading3"/>
          </w:pPr>
        </w:pPrChange>
      </w:pPr>
      <w:r>
        <w:rPr>
          <w:noProof/>
        </w:rPr>
        <mc:AlternateContent>
          <mc:Choice Requires="wpg">
            <w:drawing>
              <wp:anchor distT="0" distB="0" distL="114300" distR="114300" simplePos="0" relativeHeight="251696128" behindDoc="0" locked="0" layoutInCell="1" allowOverlap="1" wp14:anchorId="4631341D" wp14:editId="63887011">
                <wp:simplePos x="0" y="0"/>
                <wp:positionH relativeFrom="column">
                  <wp:posOffset>-3810</wp:posOffset>
                </wp:positionH>
                <wp:positionV relativeFrom="paragraph">
                  <wp:posOffset>273050</wp:posOffset>
                </wp:positionV>
                <wp:extent cx="5612130" cy="5925820"/>
                <wp:effectExtent l="0" t="0" r="7620" b="0"/>
                <wp:wrapTopAndBottom/>
                <wp:docPr id="41" name="Group 41"/>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9" name="Picture 39" descr="D:\Downloads\halton_256_photonmap_0_20000.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0" name="Text Box 40"/>
                        <wps:cNvSpPr txBox="1"/>
                        <wps:spPr>
                          <a:xfrm>
                            <a:off x="0" y="5667375"/>
                            <a:ext cx="5612130" cy="258445"/>
                          </a:xfrm>
                          <a:prstGeom prst="rect">
                            <a:avLst/>
                          </a:prstGeom>
                          <a:solidFill>
                            <a:prstClr val="white"/>
                          </a:solidFill>
                          <a:ln>
                            <a:noFill/>
                          </a:ln>
                          <a:effectLst/>
                        </wps:spPr>
                        <wps:txbx>
                          <w:txbxContent>
                            <w:p w14:paraId="093F6E8E" w14:textId="23B29754" w:rsidR="009F2B42" w:rsidRPr="002E01AE" w:rsidRDefault="009F2B42">
                              <w:pPr>
                                <w:pStyle w:val="Caption"/>
                                <w:rPr>
                                  <w:noProof/>
                                </w:rPr>
                                <w:pPrChange w:id="148" w:author="Rafael Antunes" w:date="2016-06-17T13:11:00Z">
                                  <w:pPr/>
                                </w:pPrChange>
                              </w:pPr>
                              <w:bookmarkStart w:id="149" w:name="_Toc453942952"/>
                              <w:ins w:id="150" w:author="Rafael Antunes" w:date="2016-06-17T13:11:00Z">
                                <w:r>
                                  <w:t xml:space="preserve">Figure </w:t>
                                </w:r>
                                <w:r>
                                  <w:fldChar w:fldCharType="begin"/>
                                </w:r>
                                <w:r>
                                  <w:instrText xml:space="preserve"> SEQ Figure \* ARABIC </w:instrText>
                                </w:r>
                              </w:ins>
                              <w:r>
                                <w:fldChar w:fldCharType="separate"/>
                              </w:r>
                              <w:ins w:id="151" w:author="Rafael Antunes" w:date="2016-06-17T13:57:00Z">
                                <w:r>
                                  <w:rPr>
                                    <w:noProof/>
                                  </w:rPr>
                                  <w:t>11</w:t>
                                </w:r>
                              </w:ins>
                              <w:ins w:id="152" w:author="Rafael Antunes" w:date="2016-06-17T13:11:00Z">
                                <w:r>
                                  <w:fldChar w:fldCharType="end"/>
                                </w:r>
                                <w:r>
                                  <w:t>. Scene rendered with photon mapping and a halton sampler.</w:t>
                                </w:r>
                              </w:ins>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341D" id="Group 41" o:spid="_x0000_s1064" style="position:absolute;left:0;text-align:left;margin-left:-.3pt;margin-top:21.5pt;width:441.9pt;height:466.6pt;z-index:25169612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">
                <v:shape id="Picture 39" o:spid="_x0000_s1065"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Hb0bFAAAA2wAAAA8AAABkcnMvZG93bnJldi54bWxEj0FrwkAUhO9C/8PyCr1I3bSCmJiNtIWC&#10;F1FT8fzIvm5Ss2/T7Krx37uFgsdhZr5h8uVgW3Gm3jeOFbxMEhDEldMNGwX7r8/nOQgfkDW2jknB&#10;lTwsi4dRjpl2F97RuQxGRAj7DBXUIXSZlL6qyaKfuI44et+utxii7I3UPV4i3LbyNUlm0mLDcaHG&#10;jj5qqo7lySp4nx2Ow2Z3NbT/Xf+YdDsuy2Ss1NPj8LYAEWgI9/B/e6UVT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h29GxQAAANsAAAAPAAAAAAAAAAAAAAAA&#10;AJ8CAABkcnMvZG93bnJldi54bWxQSwUGAAAAAAQABAD3AAAAkQMAAAAA&#10;">
                  <v:imagedata r:id="rId56" o:title="halton_256_photonmap_0_20000"/>
                  <v:path arrowok="t"/>
                </v:shape>
                <v:shape id="Text Box 40" o:spid="_x0000_s1066"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14:paraId="093F6E8E" w14:textId="23B29754" w:rsidR="009F2B42" w:rsidRPr="002E01AE" w:rsidRDefault="009F2B42">
                        <w:pPr>
                          <w:pStyle w:val="Caption"/>
                          <w:rPr>
                            <w:noProof/>
                          </w:rPr>
                          <w:pPrChange w:id="153" w:author="Rafael Antunes" w:date="2016-06-17T13:11:00Z">
                            <w:pPr/>
                          </w:pPrChange>
                        </w:pPr>
                        <w:bookmarkStart w:id="154" w:name="_Toc453942952"/>
                        <w:ins w:id="155" w:author="Rafael Antunes" w:date="2016-06-17T13:11:00Z">
                          <w:r>
                            <w:t xml:space="preserve">Figure </w:t>
                          </w:r>
                          <w:r>
                            <w:fldChar w:fldCharType="begin"/>
                          </w:r>
                          <w:r>
                            <w:instrText xml:space="preserve"> SEQ Figure \* ARABIC </w:instrText>
                          </w:r>
                        </w:ins>
                        <w:r>
                          <w:fldChar w:fldCharType="separate"/>
                        </w:r>
                        <w:ins w:id="156" w:author="Rafael Antunes" w:date="2016-06-17T13:57:00Z">
                          <w:r>
                            <w:rPr>
                              <w:noProof/>
                            </w:rPr>
                            <w:t>11</w:t>
                          </w:r>
                        </w:ins>
                        <w:ins w:id="157" w:author="Rafael Antunes" w:date="2016-06-17T13:11:00Z">
                          <w:r>
                            <w:fldChar w:fldCharType="end"/>
                          </w:r>
                          <w:r>
                            <w:t>. Scene rendered with photon mapping and a halton sampler.</w:t>
                          </w:r>
                        </w:ins>
                        <w:bookmarkEnd w:id="154"/>
                      </w:p>
                    </w:txbxContent>
                  </v:textbox>
                </v:shape>
                <w10:wrap type="topAndBottom"/>
              </v:group>
            </w:pict>
          </mc:Fallback>
        </mc:AlternateContent>
      </w:r>
    </w:p>
    <w:p w14:paraId="640CE7B5" w14:textId="7BA60332" w:rsidR="00872400" w:rsidRDefault="00872400">
      <w:pPr>
        <w:rPr>
          <w:ins w:id="158" w:author="Rafael Antunes" w:date="2016-06-17T13:05:00Z"/>
        </w:rPr>
        <w:pPrChange w:id="159" w:author="Rafael Antunes" w:date="2016-06-17T13:05:00Z">
          <w:pPr>
            <w:pStyle w:val="Heading3"/>
          </w:pPr>
        </w:pPrChange>
      </w:pPr>
    </w:p>
    <w:p w14:paraId="6E82D4C3" w14:textId="217DAED0" w:rsidR="00872400" w:rsidRPr="00923314" w:rsidRDefault="00C125F8">
      <w:pPr>
        <w:spacing w:line="259" w:lineRule="auto"/>
        <w:jc w:val="left"/>
        <w:pPrChange w:id="160" w:author="Rafael Antunes" w:date="2016-06-17T13:12:00Z">
          <w:pPr>
            <w:pStyle w:val="Heading3"/>
          </w:pPr>
        </w:pPrChange>
      </w:pPr>
      <w:ins w:id="161" w:author="Rafael Antunes" w:date="2016-06-17T13:10:00Z">
        <w:r>
          <w:br w:type="page"/>
        </w:r>
      </w:ins>
    </w:p>
    <w:p w14:paraId="35195272" w14:textId="77777777" w:rsidR="00AD0F38" w:rsidRDefault="00AD0F38" w:rsidP="00AD0F38">
      <w:pPr>
        <w:pStyle w:val="Heading3"/>
        <w:rPr>
          <w:ins w:id="162" w:author="Rafael Antunes" w:date="2016-06-17T13:05:00Z"/>
        </w:rPr>
      </w:pPr>
      <w:bookmarkStart w:id="163" w:name="_Toc453942931"/>
      <w:r>
        <w:lastRenderedPageBreak/>
        <w:t>Low Discrepancy</w:t>
      </w:r>
      <w:bookmarkEnd w:id="163"/>
    </w:p>
    <w:p w14:paraId="2D3C247D" w14:textId="2A16200B" w:rsidR="00872400" w:rsidRDefault="00626F64">
      <w:pPr>
        <w:rPr>
          <w:ins w:id="164" w:author="Rafael Antunes" w:date="2016-06-17T13:05:00Z"/>
        </w:rPr>
        <w:pPrChange w:id="165" w:author="Rafael Antunes" w:date="2016-06-17T13:05:00Z">
          <w:pPr>
            <w:pStyle w:val="Heading3"/>
          </w:pPr>
        </w:pPrChange>
      </w:pPr>
      <w:r>
        <w:rPr>
          <w:noProof/>
        </w:rPr>
        <mc:AlternateContent>
          <mc:Choice Requires="wpg">
            <w:drawing>
              <wp:anchor distT="0" distB="0" distL="114300" distR="114300" simplePos="0" relativeHeight="251700224" behindDoc="0" locked="0" layoutInCell="1" allowOverlap="1" wp14:anchorId="2DD810A0" wp14:editId="0440295A">
                <wp:simplePos x="0" y="0"/>
                <wp:positionH relativeFrom="column">
                  <wp:posOffset>-3810</wp:posOffset>
                </wp:positionH>
                <wp:positionV relativeFrom="paragraph">
                  <wp:posOffset>273050</wp:posOffset>
                </wp:positionV>
                <wp:extent cx="5612130" cy="5925820"/>
                <wp:effectExtent l="0" t="0" r="7620" b="0"/>
                <wp:wrapTopAndBottom/>
                <wp:docPr id="44" name="Group 44"/>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2" name="Picture 42" descr="D:\Downloads\lowdiscrepancy_256_photonmap_0_20000.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3" name="Text Box 43"/>
                        <wps:cNvSpPr txBox="1"/>
                        <wps:spPr>
                          <a:xfrm>
                            <a:off x="0" y="5667375"/>
                            <a:ext cx="5612130" cy="258445"/>
                          </a:xfrm>
                          <a:prstGeom prst="rect">
                            <a:avLst/>
                          </a:prstGeom>
                          <a:solidFill>
                            <a:prstClr val="white"/>
                          </a:solidFill>
                          <a:ln>
                            <a:noFill/>
                          </a:ln>
                          <a:effectLst/>
                        </wps:spPr>
                        <wps:txbx>
                          <w:txbxContent>
                            <w:p w14:paraId="62D84AE1" w14:textId="2B54EC85" w:rsidR="009F2B42" w:rsidRPr="004E4999" w:rsidRDefault="009F2B42">
                              <w:pPr>
                                <w:pStyle w:val="Caption"/>
                                <w:rPr>
                                  <w:noProof/>
                                </w:rPr>
                                <w:pPrChange w:id="166" w:author="Rafael Antunes" w:date="2016-06-17T13:12:00Z">
                                  <w:pPr/>
                                </w:pPrChange>
                              </w:pPr>
                              <w:bookmarkStart w:id="167" w:name="_Toc453942953"/>
                              <w:ins w:id="168" w:author="Rafael Antunes" w:date="2016-06-17T13:12:00Z">
                                <w:r>
                                  <w:t xml:space="preserve">Figure </w:t>
                                </w:r>
                                <w:r>
                                  <w:fldChar w:fldCharType="begin"/>
                                </w:r>
                                <w:r>
                                  <w:instrText xml:space="preserve"> SEQ Figure \* ARABIC </w:instrText>
                                </w:r>
                              </w:ins>
                              <w:r>
                                <w:fldChar w:fldCharType="separate"/>
                              </w:r>
                              <w:ins w:id="169" w:author="Rafael Antunes" w:date="2016-06-17T13:57:00Z">
                                <w:r>
                                  <w:rPr>
                                    <w:noProof/>
                                  </w:rPr>
                                  <w:t>12</w:t>
                                </w:r>
                              </w:ins>
                              <w:ins w:id="170" w:author="Rafael Antunes" w:date="2016-06-17T13:12:00Z">
                                <w:r>
                                  <w:fldChar w:fldCharType="end"/>
                                </w:r>
                                <w:r>
                                  <w:t>. Scene rendered with photon mapping and a low discrepancy sampler.</w:t>
                                </w:r>
                              </w:ins>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D810A0" id="Group 44" o:spid="_x0000_s1067" style="position:absolute;left:0;text-align:left;margin-left:-.3pt;margin-top:21.5pt;width:441.9pt;height:466.6pt;z-index:2517002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">
                <v:shape id="Picture 42" o:spid="_x0000_s1068"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Gq3XEAAAA2wAAAA8AAABkcnMvZG93bnJldi54bWxEj0GLwjAUhO+C/yE8wYtoWpVFqlFEEMoe&#10;FN097PHRvG27Ni+1ibX++40geBxm5htmtelMJVpqXGlZQTyJQBBnVpecK/j+2o8XIJxH1lhZJgUP&#10;crBZ93srTLS984nas89FgLBLUEHhfZ1I6bKCDLqJrYmD92sbgz7IJpe6wXuAm0pOo+hDGiw5LBRY&#10;066g7HK+GQXp4vBz+HPpY199zrJZPDrG7npUajjotksQnjr/Dr/aqVYwn8LzS/gB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Gq3XEAAAA2wAAAA8AAAAAAAAAAAAAAAAA&#10;nwIAAGRycy9kb3ducmV2LnhtbFBLBQYAAAAABAAEAPcAAACQAwAAAAA=&#10;">
                  <v:imagedata r:id="rId58" o:title="lowdiscrepancy_256_photonmap_0_20000"/>
                  <v:path arrowok="t"/>
                </v:shape>
                <v:shape id="Text Box 43" o:spid="_x0000_s1069"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14:paraId="62D84AE1" w14:textId="2B54EC85" w:rsidR="009F2B42" w:rsidRPr="004E4999" w:rsidRDefault="009F2B42">
                        <w:pPr>
                          <w:pStyle w:val="Caption"/>
                          <w:rPr>
                            <w:noProof/>
                          </w:rPr>
                          <w:pPrChange w:id="171" w:author="Rafael Antunes" w:date="2016-06-17T13:12:00Z">
                            <w:pPr/>
                          </w:pPrChange>
                        </w:pPr>
                        <w:bookmarkStart w:id="172" w:name="_Toc453942953"/>
                        <w:ins w:id="173" w:author="Rafael Antunes" w:date="2016-06-17T13:12:00Z">
                          <w:r>
                            <w:t xml:space="preserve">Figure </w:t>
                          </w:r>
                          <w:r>
                            <w:fldChar w:fldCharType="begin"/>
                          </w:r>
                          <w:r>
                            <w:instrText xml:space="preserve"> SEQ Figure \* ARABIC </w:instrText>
                          </w:r>
                        </w:ins>
                        <w:r>
                          <w:fldChar w:fldCharType="separate"/>
                        </w:r>
                        <w:ins w:id="174" w:author="Rafael Antunes" w:date="2016-06-17T13:57:00Z">
                          <w:r>
                            <w:rPr>
                              <w:noProof/>
                            </w:rPr>
                            <w:t>12</w:t>
                          </w:r>
                        </w:ins>
                        <w:ins w:id="175" w:author="Rafael Antunes" w:date="2016-06-17T13:12:00Z">
                          <w:r>
                            <w:fldChar w:fldCharType="end"/>
                          </w:r>
                          <w:r>
                            <w:t>. Scene rendered with photon mapping and a low discrepancy sampler.</w:t>
                          </w:r>
                        </w:ins>
                        <w:bookmarkEnd w:id="172"/>
                      </w:p>
                    </w:txbxContent>
                  </v:textbox>
                </v:shape>
                <w10:wrap type="topAndBottom"/>
              </v:group>
            </w:pict>
          </mc:Fallback>
        </mc:AlternateContent>
      </w:r>
    </w:p>
    <w:p w14:paraId="775091CB" w14:textId="500EAF44" w:rsidR="00872400" w:rsidRDefault="00872400">
      <w:pPr>
        <w:rPr>
          <w:ins w:id="176" w:author="Rafael Antunes" w:date="2016-06-17T13:05:00Z"/>
        </w:rPr>
        <w:pPrChange w:id="177" w:author="Rafael Antunes" w:date="2016-06-17T13:05:00Z">
          <w:pPr>
            <w:pStyle w:val="Heading3"/>
          </w:pPr>
        </w:pPrChange>
      </w:pPr>
    </w:p>
    <w:p w14:paraId="64A36DA6" w14:textId="3B2D0803" w:rsidR="00872400" w:rsidRPr="00923314" w:rsidRDefault="00626F64">
      <w:pPr>
        <w:spacing w:line="259" w:lineRule="auto"/>
        <w:jc w:val="left"/>
        <w:pPrChange w:id="178" w:author="Rafael Antunes" w:date="2016-06-17T13:13:00Z">
          <w:pPr>
            <w:pStyle w:val="Heading3"/>
          </w:pPr>
        </w:pPrChange>
      </w:pPr>
      <w:ins w:id="179" w:author="Rafael Antunes" w:date="2016-06-17T13:12:00Z">
        <w:r>
          <w:br w:type="page"/>
        </w:r>
      </w:ins>
    </w:p>
    <w:p w14:paraId="277CA5D9" w14:textId="77777777" w:rsidR="00AD0F38" w:rsidRDefault="00AD0F38" w:rsidP="00AD0F38">
      <w:pPr>
        <w:pStyle w:val="Heading3"/>
        <w:rPr>
          <w:ins w:id="180" w:author="Rafael Antunes" w:date="2016-06-17T13:05:00Z"/>
        </w:rPr>
      </w:pPr>
      <w:bookmarkStart w:id="181" w:name="_Toc453942932"/>
      <w:r>
        <w:lastRenderedPageBreak/>
        <w:t>Random</w:t>
      </w:r>
      <w:bookmarkEnd w:id="181"/>
    </w:p>
    <w:p w14:paraId="571827BE" w14:textId="4B77DA61" w:rsidR="00872400" w:rsidRDefault="00C63505">
      <w:pPr>
        <w:rPr>
          <w:ins w:id="182" w:author="Rafael Antunes" w:date="2016-06-17T13:05:00Z"/>
        </w:rPr>
        <w:pPrChange w:id="183" w:author="Rafael Antunes" w:date="2016-06-17T13:05:00Z">
          <w:pPr>
            <w:pStyle w:val="Heading3"/>
          </w:pPr>
        </w:pPrChange>
      </w:pPr>
      <w:r>
        <w:rPr>
          <w:noProof/>
        </w:rPr>
        <mc:AlternateContent>
          <mc:Choice Requires="wpg">
            <w:drawing>
              <wp:anchor distT="0" distB="0" distL="114300" distR="114300" simplePos="0" relativeHeight="251704320" behindDoc="0" locked="0" layoutInCell="1" allowOverlap="1" wp14:anchorId="5001A363" wp14:editId="2C7F07C3">
                <wp:simplePos x="0" y="0"/>
                <wp:positionH relativeFrom="column">
                  <wp:posOffset>-3810</wp:posOffset>
                </wp:positionH>
                <wp:positionV relativeFrom="paragraph">
                  <wp:posOffset>273050</wp:posOffset>
                </wp:positionV>
                <wp:extent cx="5612130" cy="5925820"/>
                <wp:effectExtent l="0" t="0" r="7620" b="0"/>
                <wp:wrapTopAndBottom/>
                <wp:docPr id="47" name="Group 4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5" name="Picture 45" descr="D:\Downloads\random_256_photonmap_0_20000.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6" name="Text Box 46"/>
                        <wps:cNvSpPr txBox="1"/>
                        <wps:spPr>
                          <a:xfrm>
                            <a:off x="0" y="5667375"/>
                            <a:ext cx="5612130" cy="258445"/>
                          </a:xfrm>
                          <a:prstGeom prst="rect">
                            <a:avLst/>
                          </a:prstGeom>
                          <a:solidFill>
                            <a:prstClr val="white"/>
                          </a:solidFill>
                          <a:ln>
                            <a:noFill/>
                          </a:ln>
                          <a:effectLst/>
                        </wps:spPr>
                        <wps:txbx>
                          <w:txbxContent>
                            <w:p w14:paraId="464BBB82" w14:textId="2713D304" w:rsidR="009F2B42" w:rsidRPr="006342E3" w:rsidRDefault="009F2B42">
                              <w:pPr>
                                <w:pStyle w:val="Caption"/>
                                <w:rPr>
                                  <w:noProof/>
                                </w:rPr>
                                <w:pPrChange w:id="184" w:author="Rafael Antunes" w:date="2016-06-17T13:13:00Z">
                                  <w:pPr/>
                                </w:pPrChange>
                              </w:pPr>
                              <w:bookmarkStart w:id="185" w:name="_Toc453942954"/>
                              <w:ins w:id="186" w:author="Rafael Antunes" w:date="2016-06-17T13:13:00Z">
                                <w:r>
                                  <w:t xml:space="preserve">Figure </w:t>
                                </w:r>
                                <w:r>
                                  <w:fldChar w:fldCharType="begin"/>
                                </w:r>
                                <w:r>
                                  <w:instrText xml:space="preserve"> SEQ Figure \* ARABIC </w:instrText>
                                </w:r>
                              </w:ins>
                              <w:r>
                                <w:fldChar w:fldCharType="separate"/>
                              </w:r>
                              <w:ins w:id="187" w:author="Rafael Antunes" w:date="2016-06-17T13:57:00Z">
                                <w:r>
                                  <w:rPr>
                                    <w:noProof/>
                                  </w:rPr>
                                  <w:t>13</w:t>
                                </w:r>
                              </w:ins>
                              <w:ins w:id="188" w:author="Rafael Antunes" w:date="2016-06-17T13:13:00Z">
                                <w:r>
                                  <w:fldChar w:fldCharType="end"/>
                                </w:r>
                                <w:r>
                                  <w:t>. Scene rendered with photon mapping and a random sampler.</w:t>
                                </w:r>
                              </w:ins>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01A363" id="Group 47" o:spid="_x0000_s1070" style="position:absolute;left:0;text-align:left;margin-left:-.3pt;margin-top:21.5pt;width:441.9pt;height:466.6pt;z-index:2517043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">
                <v:shape id="Picture 45" o:spid="_x0000_s1071"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26gzCAAAA2wAAAA8AAABkcnMvZG93bnJldi54bWxEj8FuwjAQRO+V+AdrkbgVB9oCSjEI0VaU&#10;I7TcV/E2jojXIV4g/H2NVKnH0cy80cyXna/VhdpYBTYwGmagiItgKy4NfH99PM5ARUG2WAcmAzeK&#10;sFz0HuaY23DlHV32UqoE4ZijASfS5FrHwpHHOAwNcfJ+QutRkmxLbVu8Jriv9TjLJtpjxWnBYUNr&#10;R8Vxf/YGDtFPt1Lp29NM1m+b6Wl1cO+lMYN+t3oFJdTJf/iv/WkNPL/A/Uv6AXrx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duoMwgAAANsAAAAPAAAAAAAAAAAAAAAAAJ8C&#10;AABkcnMvZG93bnJldi54bWxQSwUGAAAAAAQABAD3AAAAjgMAAAAA&#10;">
                  <v:imagedata r:id="rId60" o:title="random_256_photonmap_0_20000"/>
                  <v:path arrowok="t"/>
                </v:shape>
                <v:shape id="Text Box 46" o:spid="_x0000_s1072"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14:paraId="464BBB82" w14:textId="2713D304" w:rsidR="009F2B42" w:rsidRPr="006342E3" w:rsidRDefault="009F2B42">
                        <w:pPr>
                          <w:pStyle w:val="Caption"/>
                          <w:rPr>
                            <w:noProof/>
                          </w:rPr>
                          <w:pPrChange w:id="189" w:author="Rafael Antunes" w:date="2016-06-17T13:13:00Z">
                            <w:pPr/>
                          </w:pPrChange>
                        </w:pPr>
                        <w:bookmarkStart w:id="190" w:name="_Toc453942954"/>
                        <w:ins w:id="191" w:author="Rafael Antunes" w:date="2016-06-17T13:13:00Z">
                          <w:r>
                            <w:t xml:space="preserve">Figure </w:t>
                          </w:r>
                          <w:r>
                            <w:fldChar w:fldCharType="begin"/>
                          </w:r>
                          <w:r>
                            <w:instrText xml:space="preserve"> SEQ Figure \* ARABIC </w:instrText>
                          </w:r>
                        </w:ins>
                        <w:r>
                          <w:fldChar w:fldCharType="separate"/>
                        </w:r>
                        <w:ins w:id="192" w:author="Rafael Antunes" w:date="2016-06-17T13:57:00Z">
                          <w:r>
                            <w:rPr>
                              <w:noProof/>
                            </w:rPr>
                            <w:t>13</w:t>
                          </w:r>
                        </w:ins>
                        <w:ins w:id="193" w:author="Rafael Antunes" w:date="2016-06-17T13:13:00Z">
                          <w:r>
                            <w:fldChar w:fldCharType="end"/>
                          </w:r>
                          <w:r>
                            <w:t>. Scene rendered with photon mapping and a random sampler.</w:t>
                          </w:r>
                        </w:ins>
                        <w:bookmarkEnd w:id="190"/>
                      </w:p>
                    </w:txbxContent>
                  </v:textbox>
                </v:shape>
                <w10:wrap type="topAndBottom"/>
              </v:group>
            </w:pict>
          </mc:Fallback>
        </mc:AlternateContent>
      </w:r>
    </w:p>
    <w:p w14:paraId="54B97685" w14:textId="1B2D463B" w:rsidR="00872400" w:rsidRDefault="00872400">
      <w:pPr>
        <w:rPr>
          <w:ins w:id="194" w:author="Rafael Antunes" w:date="2016-06-17T13:05:00Z"/>
        </w:rPr>
        <w:pPrChange w:id="195" w:author="Rafael Antunes" w:date="2016-06-17T13:05:00Z">
          <w:pPr>
            <w:pStyle w:val="Heading3"/>
          </w:pPr>
        </w:pPrChange>
      </w:pPr>
    </w:p>
    <w:p w14:paraId="158D8044" w14:textId="08A2E8ED" w:rsidR="00872400" w:rsidRPr="00923314" w:rsidRDefault="00C63505">
      <w:pPr>
        <w:spacing w:line="259" w:lineRule="auto"/>
        <w:jc w:val="left"/>
        <w:pPrChange w:id="196" w:author="Rafael Antunes" w:date="2016-06-17T13:14:00Z">
          <w:pPr>
            <w:pStyle w:val="Heading3"/>
          </w:pPr>
        </w:pPrChange>
      </w:pPr>
      <w:ins w:id="197" w:author="Rafael Antunes" w:date="2016-06-17T13:13:00Z">
        <w:r>
          <w:br w:type="page"/>
        </w:r>
      </w:ins>
    </w:p>
    <w:p w14:paraId="73F345C7" w14:textId="0E692591" w:rsidR="00AD0F38" w:rsidRDefault="00AD0F38" w:rsidP="00AD0F38">
      <w:pPr>
        <w:pStyle w:val="Heading3"/>
        <w:rPr>
          <w:ins w:id="198" w:author="Rafael Antunes" w:date="2016-06-17T13:15:00Z"/>
        </w:rPr>
      </w:pPr>
      <w:bookmarkStart w:id="199" w:name="_Toc453942933"/>
      <w:r>
        <w:lastRenderedPageBreak/>
        <w:t>Stratified</w:t>
      </w:r>
      <w:bookmarkEnd w:id="199"/>
    </w:p>
    <w:p w14:paraId="325A1304" w14:textId="72D2E837" w:rsidR="00DA197E" w:rsidRPr="00923314" w:rsidRDefault="00DA197E">
      <w:pPr>
        <w:rPr>
          <w:ins w:id="200" w:author="Rafael Antunes" w:date="2016-06-17T13:05:00Z"/>
        </w:rPr>
        <w:pPrChange w:id="201" w:author="Rafael Antunes" w:date="2016-06-17T13:15:00Z">
          <w:pPr>
            <w:pStyle w:val="Heading3"/>
          </w:pPr>
        </w:pPrChange>
      </w:pPr>
      <w:r>
        <w:rPr>
          <w:noProof/>
        </w:rPr>
        <mc:AlternateContent>
          <mc:Choice Requires="wpg">
            <w:drawing>
              <wp:anchor distT="0" distB="0" distL="114300" distR="114300" simplePos="0" relativeHeight="251708416" behindDoc="0" locked="0" layoutInCell="1" allowOverlap="1" wp14:anchorId="2CA9AF48" wp14:editId="205981CF">
                <wp:simplePos x="0" y="0"/>
                <wp:positionH relativeFrom="margin">
                  <wp:align>right</wp:align>
                </wp:positionH>
                <wp:positionV relativeFrom="paragraph">
                  <wp:posOffset>234950</wp:posOffset>
                </wp:positionV>
                <wp:extent cx="5612130" cy="5935345"/>
                <wp:effectExtent l="0" t="0" r="7620" b="8255"/>
                <wp:wrapTopAndBottom/>
                <wp:docPr id="50" name="Group 50"/>
                <wp:cNvGraphicFramePr/>
                <a:graphic xmlns:a="http://schemas.openxmlformats.org/drawingml/2006/main">
                  <a:graphicData uri="http://schemas.microsoft.com/office/word/2010/wordprocessingGroup">
                    <wpg:wgp>
                      <wpg:cNvGrpSpPr/>
                      <wpg:grpSpPr>
                        <a:xfrm>
                          <a:off x="0" y="0"/>
                          <a:ext cx="5612130" cy="5935345"/>
                          <a:chOff x="0" y="0"/>
                          <a:chExt cx="5612130" cy="5935345"/>
                        </a:xfrm>
                      </wpg:grpSpPr>
                      <pic:pic xmlns:pic="http://schemas.openxmlformats.org/drawingml/2006/picture">
                        <pic:nvPicPr>
                          <pic:cNvPr id="48" name="Picture 48" descr="D:\Downloads\stratified_16_16_true_photonmap_0_20000.jp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9" name="Text Box 49"/>
                        <wps:cNvSpPr txBox="1"/>
                        <wps:spPr>
                          <a:xfrm>
                            <a:off x="0" y="5676900"/>
                            <a:ext cx="5612130" cy="258445"/>
                          </a:xfrm>
                          <a:prstGeom prst="rect">
                            <a:avLst/>
                          </a:prstGeom>
                          <a:solidFill>
                            <a:prstClr val="white"/>
                          </a:solidFill>
                          <a:ln>
                            <a:noFill/>
                          </a:ln>
                          <a:effectLst/>
                        </wps:spPr>
                        <wps:txbx>
                          <w:txbxContent>
                            <w:p w14:paraId="37076F8C" w14:textId="15F24C2C" w:rsidR="009F2B42" w:rsidRPr="009D1A98" w:rsidRDefault="009F2B42">
                              <w:pPr>
                                <w:pStyle w:val="Caption"/>
                                <w:rPr>
                                  <w:noProof/>
                                </w:rPr>
                                <w:pPrChange w:id="202" w:author="Rafael Antunes" w:date="2016-06-17T13:15:00Z">
                                  <w:pPr/>
                                </w:pPrChange>
                              </w:pPr>
                              <w:bookmarkStart w:id="203" w:name="_Toc453942955"/>
                              <w:ins w:id="204" w:author="Rafael Antunes" w:date="2016-06-17T13:15:00Z">
                                <w:r>
                                  <w:t xml:space="preserve">Figure </w:t>
                                </w:r>
                                <w:r>
                                  <w:fldChar w:fldCharType="begin"/>
                                </w:r>
                                <w:r>
                                  <w:instrText xml:space="preserve"> SEQ Figure \* ARABIC </w:instrText>
                                </w:r>
                              </w:ins>
                              <w:r>
                                <w:fldChar w:fldCharType="separate"/>
                              </w:r>
                              <w:ins w:id="205" w:author="Rafael Antunes" w:date="2016-06-17T13:57:00Z">
                                <w:r>
                                  <w:rPr>
                                    <w:noProof/>
                                  </w:rPr>
                                  <w:t>14</w:t>
                                </w:r>
                              </w:ins>
                              <w:ins w:id="206" w:author="Rafael Antunes" w:date="2016-06-17T13:15:00Z">
                                <w:r>
                                  <w:fldChar w:fldCharType="end"/>
                                </w:r>
                                <w:r>
                                  <w:t>. Scene rendered with photon mapping and a stratified sampler.</w:t>
                                </w:r>
                              </w:ins>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9AF48" id="Group 50" o:spid="_x0000_s1073" style="position:absolute;left:0;text-align:left;margin-left:390.7pt;margin-top:18.5pt;width:441.9pt;height:467.35pt;z-index:251708416;mso-position-horizontal:right;mso-position-horizontal-relative:margin" coordsize="56121,59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">
                <v:shape id="Picture 48" o:spid="_x0000_s1074"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vsMXAAAAA2wAAAA8AAABkcnMvZG93bnJldi54bWxET89rwjAUvg/8H8ITdpupOoZUoxRBcZeK&#10;1Yu3R/NMis1LaaJ2//1yGOz48f1ebQbXiif1ofGsYDrJQBDXXjdsFFzOu48FiBCRNbaeScEPBdis&#10;R28rzLV/8YmeVTQihXDIUYGNsculDLUlh2HiO+LE3XzvMCbYG6l7fKVw18pZln1Jhw2nBosdbS3V&#10;9+rhFJTalENZFZhdb2Y/PRTfc3u8KvU+HooliEhD/Bf/uQ9awWcam76kHy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6+wxcAAAADbAAAADwAAAAAAAAAAAAAAAACfAgAA&#10;ZHJzL2Rvd25yZXYueG1sUEsFBgAAAAAEAAQA9wAAAIwDAAAAAA==&#10;">
                  <v:imagedata r:id="rId62" o:title="stratified_16_16_true_photonmap_0_20000"/>
                  <v:path arrowok="t"/>
                </v:shape>
                <v:shape id="Text Box 49" o:spid="_x0000_s1075" type="#_x0000_t202" style="position:absolute;top:56769;width:561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14:paraId="37076F8C" w14:textId="15F24C2C" w:rsidR="009F2B42" w:rsidRPr="009D1A98" w:rsidRDefault="009F2B42">
                        <w:pPr>
                          <w:pStyle w:val="Caption"/>
                          <w:rPr>
                            <w:noProof/>
                          </w:rPr>
                          <w:pPrChange w:id="207" w:author="Rafael Antunes" w:date="2016-06-17T13:15:00Z">
                            <w:pPr/>
                          </w:pPrChange>
                        </w:pPr>
                        <w:bookmarkStart w:id="208" w:name="_Toc453942955"/>
                        <w:ins w:id="209" w:author="Rafael Antunes" w:date="2016-06-17T13:15:00Z">
                          <w:r>
                            <w:t xml:space="preserve">Figure </w:t>
                          </w:r>
                          <w:r>
                            <w:fldChar w:fldCharType="begin"/>
                          </w:r>
                          <w:r>
                            <w:instrText xml:space="preserve"> SEQ Figure \* ARABIC </w:instrText>
                          </w:r>
                        </w:ins>
                        <w:r>
                          <w:fldChar w:fldCharType="separate"/>
                        </w:r>
                        <w:ins w:id="210" w:author="Rafael Antunes" w:date="2016-06-17T13:57:00Z">
                          <w:r>
                            <w:rPr>
                              <w:noProof/>
                            </w:rPr>
                            <w:t>14</w:t>
                          </w:r>
                        </w:ins>
                        <w:ins w:id="211" w:author="Rafael Antunes" w:date="2016-06-17T13:15:00Z">
                          <w:r>
                            <w:fldChar w:fldCharType="end"/>
                          </w:r>
                          <w:r>
                            <w:t>. Scene rendered with photon mapping and a stratified sampler.</w:t>
                          </w:r>
                        </w:ins>
                        <w:bookmarkEnd w:id="208"/>
                      </w:p>
                    </w:txbxContent>
                  </v:textbox>
                </v:shape>
                <w10:wrap type="topAndBottom" anchorx="margin"/>
              </v:group>
            </w:pict>
          </mc:Fallback>
        </mc:AlternateContent>
      </w:r>
    </w:p>
    <w:p w14:paraId="65585346" w14:textId="68E061D9" w:rsidR="00872400" w:rsidDel="0053033D" w:rsidRDefault="00872400" w:rsidP="00897136">
      <w:pPr>
        <w:rPr>
          <w:del w:id="212" w:author="Rafael Antunes" w:date="2016-06-17T13:15:00Z"/>
        </w:rPr>
      </w:pPr>
    </w:p>
    <w:p w14:paraId="0316BAB2" w14:textId="77777777" w:rsidR="0053033D" w:rsidRDefault="0053033D">
      <w:pPr>
        <w:spacing w:line="259" w:lineRule="auto"/>
        <w:jc w:val="left"/>
        <w:rPr>
          <w:ins w:id="213" w:author="Rafael Antunes" w:date="2016-06-17T13:21:00Z"/>
        </w:rPr>
        <w:pPrChange w:id="214" w:author="Rafael Antunes" w:date="2016-06-17T13:21:00Z">
          <w:pPr/>
        </w:pPrChange>
      </w:pPr>
    </w:p>
    <w:p w14:paraId="6BFD4AE5" w14:textId="47F2EA3D" w:rsidR="00AD0F38" w:rsidDel="0053033D" w:rsidRDefault="0053033D">
      <w:pPr>
        <w:spacing w:line="259" w:lineRule="auto"/>
        <w:jc w:val="left"/>
        <w:rPr>
          <w:del w:id="215" w:author="Rafael Antunes" w:date="2016-06-17T13:21:00Z"/>
        </w:rPr>
        <w:pPrChange w:id="216" w:author="Rafael Antunes" w:date="2016-06-17T13:21:00Z">
          <w:pPr/>
        </w:pPrChange>
      </w:pPr>
      <w:ins w:id="217" w:author="Rafael Antunes" w:date="2016-06-17T13:21:00Z">
        <w:r>
          <w:br w:type="page"/>
        </w:r>
      </w:ins>
    </w:p>
    <w:p w14:paraId="467D190B" w14:textId="77777777" w:rsidR="00897136" w:rsidDel="0053033D" w:rsidRDefault="00897136" w:rsidP="00897136">
      <w:pPr>
        <w:rPr>
          <w:del w:id="218" w:author="Rafael Antunes" w:date="2016-06-17T13:15:00Z"/>
        </w:rPr>
      </w:pPr>
    </w:p>
    <w:p w14:paraId="0DE46354" w14:textId="18EE6770" w:rsidR="0053033D" w:rsidRPr="00AD0F38" w:rsidRDefault="0053033D" w:rsidP="0053033D">
      <w:pPr>
        <w:pStyle w:val="Heading2"/>
        <w:rPr>
          <w:ins w:id="219" w:author="Rafael Antunes" w:date="2016-06-17T13:21:00Z"/>
        </w:rPr>
      </w:pPr>
      <w:bookmarkStart w:id="220" w:name="_Toc453942934"/>
      <w:ins w:id="221" w:author="Rafael Antunes" w:date="2016-06-17T13:21:00Z">
        <w:r>
          <w:t>Photon Map With Caustic Photons</w:t>
        </w:r>
        <w:bookmarkEnd w:id="220"/>
      </w:ins>
    </w:p>
    <w:p w14:paraId="11DB4EA1" w14:textId="7BEC23DE" w:rsidR="0053033D" w:rsidRDefault="0052065C" w:rsidP="00897136">
      <w:pPr>
        <w:rPr>
          <w:ins w:id="222" w:author="Rafael Antunes" w:date="2016-06-17T13:27:00Z"/>
        </w:rPr>
      </w:pPr>
      <w:r>
        <w:rPr>
          <w:noProof/>
        </w:rPr>
        <mc:AlternateContent>
          <mc:Choice Requires="wpg">
            <w:drawing>
              <wp:anchor distT="0" distB="0" distL="114300" distR="114300" simplePos="0" relativeHeight="251721728" behindDoc="0" locked="0" layoutInCell="1" allowOverlap="1" wp14:anchorId="2D28FCAD" wp14:editId="24D59DFE">
                <wp:simplePos x="0" y="0"/>
                <wp:positionH relativeFrom="column">
                  <wp:posOffset>520065</wp:posOffset>
                </wp:positionH>
                <wp:positionV relativeFrom="paragraph">
                  <wp:posOffset>271780</wp:posOffset>
                </wp:positionV>
                <wp:extent cx="4572000" cy="319024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4572000" cy="3190240"/>
                          <a:chOff x="0" y="0"/>
                          <a:chExt cx="4572000" cy="3190240"/>
                        </a:xfrm>
                      </wpg:grpSpPr>
                      <wpg:graphicFrame>
                        <wpg:cNvPr id="59" name="Chart 59"/>
                        <wpg:cNvFrPr/>
                        <wpg:xfrm>
                          <a:off x="0" y="0"/>
                          <a:ext cx="4572000" cy="2743200"/>
                        </wpg:xfrm>
                        <a:graphic>
                          <a:graphicData uri="http://schemas.openxmlformats.org/drawingml/2006/chart">
                            <c:chart xmlns:c="http://schemas.openxmlformats.org/drawingml/2006/chart" xmlns:r="http://schemas.openxmlformats.org/officeDocument/2006/relationships" r:id="rId63"/>
                          </a:graphicData>
                        </a:graphic>
                      </wpg:graphicFrame>
                      <wps:wsp>
                        <wps:cNvPr id="60" name="Text Box 60"/>
                        <wps:cNvSpPr txBox="1"/>
                        <wps:spPr>
                          <a:xfrm>
                            <a:off x="0" y="2800350"/>
                            <a:ext cx="4572000" cy="389890"/>
                          </a:xfrm>
                          <a:prstGeom prst="rect">
                            <a:avLst/>
                          </a:prstGeom>
                          <a:solidFill>
                            <a:prstClr val="white"/>
                          </a:solidFill>
                          <a:ln>
                            <a:noFill/>
                          </a:ln>
                          <a:effectLst/>
                        </wps:spPr>
                        <wps:txbx>
                          <w:txbxContent>
                            <w:p w14:paraId="39C1C1AA" w14:textId="31F74570" w:rsidR="009F2B42" w:rsidRPr="00C54DBB" w:rsidRDefault="009F2B42">
                              <w:pPr>
                                <w:pStyle w:val="Caption"/>
                                <w:rPr>
                                  <w:noProof/>
                                </w:rPr>
                                <w:pPrChange w:id="223" w:author="Rafael Antunes" w:date="2016-06-17T13:48:00Z">
                                  <w:pPr/>
                                </w:pPrChange>
                              </w:pPr>
                              <w:ins w:id="224" w:author="Rafael Antunes" w:date="2016-06-17T13:48:00Z">
                                <w:r>
                                  <w:t xml:space="preserve">Graph </w:t>
                                </w:r>
                                <w:r>
                                  <w:fldChar w:fldCharType="begin"/>
                                </w:r>
                                <w:r>
                                  <w:instrText xml:space="preserve"> SEQ Graph \* ARABIC </w:instrText>
                                </w:r>
                              </w:ins>
                              <w:r>
                                <w:fldChar w:fldCharType="separate"/>
                              </w:r>
                              <w:r>
                                <w:rPr>
                                  <w:noProof/>
                                </w:rPr>
                                <w:t>4</w:t>
                              </w:r>
                              <w:ins w:id="225" w:author="Rafael Antunes" w:date="2016-06-17T13:48:00Z">
                                <w:r>
                                  <w:fldChar w:fldCharType="end"/>
                                </w:r>
                                <w:r>
                                  <w:t xml:space="preserve">. </w:t>
                                </w:r>
                              </w:ins>
                              <w:ins w:id="226"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8FCAD" id="Group 61" o:spid="_x0000_s1076" style="position:absolute;left:0;text-align:left;margin-left:40.95pt;margin-top:21.4pt;width:5in;height:251.2pt;z-index:251721728" coordsize="45720,31902"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AoAAAAAAAAAIQCpc0jVJmkAACZpAAAuAAAA&#10;ZHJzL2VtYmVkZGluZ3MvTWljcm9zb2Z0X0V4Y2VsX1dvcmtzaGVldDEueGxzeFBLAwQUAAYACAAA&#10;ACEAB0J/q9kBAACcCgAAEwAIAltDb250ZW50X1R5cGVzXS54bWwgogQCKK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">
                <v:shape id="Chart 59" o:spid="_x0000_s1077" type="#_x0000_t75" style="position:absolute;left:-60;top:-60;width:4584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">
                  <v:imagedata r:id="rId64" o:title=""/>
                  <o:lock v:ext="edit" aspectratio="f"/>
                </v:shape>
                <v:shape id="Text Box 60" o:spid="_x0000_s1078" type="#_x0000_t202" style="position:absolute;top:28003;width:4572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u8IA&#10;AADbAAAADwAAAGRycy9kb3ducmV2LnhtbERPz2vCMBS+C/sfwhN2EU03pYxqFJEN5i5i58Xbo3k2&#10;1ealJKl2//1yGOz48f1ebQbbijv50DhW8DLLQBBXTjdcKzh9f0zfQISIrLF1TAp+KMBm/TRaYaHd&#10;g490L2MtUgiHAhWYGLtCylAZshhmriNO3MV5izFBX0vt8ZHCbStfsyyXFhtODQY72hmqbmVvFRwW&#10;54OZ9Jf3r+1i7venfpdf61Kp5/GwXYKINMR/8Z/7UyvI0/r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i7wgAAANsAAAAPAAAAAAAAAAAAAAAAAJgCAABkcnMvZG93&#10;bnJldi54bWxQSwUGAAAAAAQABAD1AAAAhwMAAAAA&#10;" stroked="f">
                  <v:textbox style="mso-fit-shape-to-text:t" inset="0,0,0,0">
                    <w:txbxContent>
                      <w:p w14:paraId="39C1C1AA" w14:textId="31F74570" w:rsidR="009F2B42" w:rsidRPr="00C54DBB" w:rsidRDefault="009F2B42">
                        <w:pPr>
                          <w:pStyle w:val="Caption"/>
                          <w:rPr>
                            <w:noProof/>
                          </w:rPr>
                          <w:pPrChange w:id="227" w:author="Rafael Antunes" w:date="2016-06-17T13:48:00Z">
                            <w:pPr/>
                          </w:pPrChange>
                        </w:pPr>
                        <w:ins w:id="228" w:author="Rafael Antunes" w:date="2016-06-17T13:48:00Z">
                          <w:r>
                            <w:t xml:space="preserve">Graph </w:t>
                          </w:r>
                          <w:r>
                            <w:fldChar w:fldCharType="begin"/>
                          </w:r>
                          <w:r>
                            <w:instrText xml:space="preserve"> SEQ Graph \* ARABIC </w:instrText>
                          </w:r>
                        </w:ins>
                        <w:r>
                          <w:fldChar w:fldCharType="separate"/>
                        </w:r>
                        <w:r>
                          <w:rPr>
                            <w:noProof/>
                          </w:rPr>
                          <w:t>4</w:t>
                        </w:r>
                        <w:ins w:id="229" w:author="Rafael Antunes" w:date="2016-06-17T13:48:00Z">
                          <w:r>
                            <w:fldChar w:fldCharType="end"/>
                          </w:r>
                          <w:r>
                            <w:t xml:space="preserve">. </w:t>
                          </w:r>
                        </w:ins>
                        <w:ins w:id="230" w:author="Rafael Antunes" w:date="2016-06-17T13:50:00Z">
                          <w:r w:rsidRPr="00676BFF">
                            <w:t>Rendering time comparison</w:t>
                          </w:r>
                          <w:r>
                            <w:t xml:space="preserve"> between samplers using the photon map</w:t>
                          </w:r>
                          <w:r w:rsidRPr="00676BFF">
                            <w:t xml:space="preserve"> tracing surface integrator</w:t>
                          </w:r>
                          <w:r>
                            <w:t xml:space="preserve"> with 10.000 caustic photons</w:t>
                          </w:r>
                          <w:r w:rsidRPr="00676BFF">
                            <w:t>.</w:t>
                          </w:r>
                        </w:ins>
                      </w:p>
                    </w:txbxContent>
                  </v:textbox>
                </v:shape>
                <w10:wrap type="topAndBottom"/>
              </v:group>
              <o:OLEObject Type="Embed" ProgID="Excel.Chart.8" ShapeID="Chart 59" DrawAspect="Content" ObjectID="_1527685872" r:id="rId65">
                <o:FieldCodes>\s</o:FieldCodes>
              </o:OLEObject>
            </w:pict>
          </mc:Fallback>
        </mc:AlternateContent>
      </w:r>
    </w:p>
    <w:p w14:paraId="36EE4127" w14:textId="49E424F1" w:rsidR="00101E45" w:rsidRDefault="00101E45" w:rsidP="00897136">
      <w:pPr>
        <w:rPr>
          <w:ins w:id="231" w:author="Rafael Antunes" w:date="2016-06-17T13:27:00Z"/>
        </w:rPr>
      </w:pPr>
    </w:p>
    <w:p w14:paraId="071949A9" w14:textId="702B9C47" w:rsidR="00101E45" w:rsidRDefault="00101E45">
      <w:pPr>
        <w:spacing w:line="259" w:lineRule="auto"/>
        <w:jc w:val="left"/>
        <w:rPr>
          <w:ins w:id="232" w:author="Rafael Antunes" w:date="2016-06-17T13:21:00Z"/>
        </w:rPr>
        <w:pPrChange w:id="233" w:author="Rafael Antunes" w:date="2016-06-17T13:27:00Z">
          <w:pPr/>
        </w:pPrChange>
      </w:pPr>
      <w:ins w:id="234" w:author="Rafael Antunes" w:date="2016-06-17T13:27:00Z">
        <w:r>
          <w:br w:type="page"/>
        </w:r>
      </w:ins>
    </w:p>
    <w:p w14:paraId="256424CC" w14:textId="437D5ED4" w:rsidR="0053033D" w:rsidRDefault="00101E45">
      <w:pPr>
        <w:pStyle w:val="Heading3"/>
        <w:rPr>
          <w:ins w:id="235" w:author="Rafael Antunes" w:date="2016-06-17T13:27:00Z"/>
        </w:rPr>
        <w:pPrChange w:id="236" w:author="Rafael Antunes" w:date="2016-06-17T13:56:00Z">
          <w:pPr/>
        </w:pPrChange>
      </w:pPr>
      <w:bookmarkStart w:id="237" w:name="_Toc453942935"/>
      <w:ins w:id="238" w:author="Rafael Antunes" w:date="2016-06-17T13:30:00Z">
        <w:r>
          <w:lastRenderedPageBreak/>
          <w:t>Best Candidate</w:t>
        </w:r>
      </w:ins>
      <w:bookmarkEnd w:id="237"/>
    </w:p>
    <w:p w14:paraId="715193E5" w14:textId="5AC7D102" w:rsidR="00101E45" w:rsidRDefault="00771B70">
      <w:pPr>
        <w:rPr>
          <w:ins w:id="239" w:author="Rafael Antunes" w:date="2016-06-17T13:27:00Z"/>
        </w:rPr>
      </w:pPr>
      <w:ins w:id="240" w:author="Rafael Antunes" w:date="2016-06-17T13:30:00Z">
        <w:r w:rsidRPr="00101E45">
          <w:rPr>
            <w:noProof/>
          </w:rPr>
          <w:drawing>
            <wp:anchor distT="0" distB="0" distL="114300" distR="114300" simplePos="0" relativeHeight="251709440" behindDoc="0" locked="0" layoutInCell="1" allowOverlap="1" wp14:anchorId="551D4D2B" wp14:editId="321AF12A">
              <wp:simplePos x="0" y="0"/>
              <wp:positionH relativeFrom="margin">
                <wp:align>right</wp:align>
              </wp:positionH>
              <wp:positionV relativeFrom="paragraph">
                <wp:posOffset>252730</wp:posOffset>
              </wp:positionV>
              <wp:extent cx="5612130" cy="5612130"/>
              <wp:effectExtent l="0" t="0" r="7620" b="7620"/>
              <wp:wrapTopAndBottom/>
              <wp:docPr id="52" name="Picture 52" descr="D:\Downloads\bestcandidate_256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bestcandidate_256_photonmap_10000_200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0E2ECA4" w14:textId="455B4DE3" w:rsidR="00101E45" w:rsidRDefault="00101E45">
      <w:pPr>
        <w:rPr>
          <w:ins w:id="241" w:author="Rafael Antunes" w:date="2016-06-17T13:27:00Z"/>
        </w:rPr>
      </w:pPr>
      <w:ins w:id="242" w:author="Rafael Antunes" w:date="2016-06-17T13:30:00Z">
        <w:r>
          <w:rPr>
            <w:noProof/>
          </w:rPr>
          <mc:AlternateContent>
            <mc:Choice Requires="wps">
              <w:drawing>
                <wp:anchor distT="0" distB="0" distL="114300" distR="114300" simplePos="0" relativeHeight="251711488" behindDoc="0" locked="0" layoutInCell="1" allowOverlap="1" wp14:anchorId="15C0D5A2" wp14:editId="4EA2B492">
                  <wp:simplePos x="0" y="0"/>
                  <wp:positionH relativeFrom="column">
                    <wp:posOffset>-3810</wp:posOffset>
                  </wp:positionH>
                  <wp:positionV relativeFrom="paragraph">
                    <wp:posOffset>5668010</wp:posOffset>
                  </wp:positionV>
                  <wp:extent cx="56121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37C7CDD0" w14:textId="7ABFA449" w:rsidR="009F2B42" w:rsidRPr="002C0A98" w:rsidRDefault="009F2B42">
                              <w:pPr>
                                <w:pStyle w:val="Caption"/>
                                <w:rPr>
                                  <w:noProof/>
                                </w:rPr>
                                <w:pPrChange w:id="243" w:author="Rafael Antunes" w:date="2016-06-17T13:30:00Z">
                                  <w:pPr/>
                                </w:pPrChange>
                              </w:pPr>
                              <w:bookmarkStart w:id="244" w:name="_Toc453942956"/>
                              <w:ins w:id="245" w:author="Rafael Antunes" w:date="2016-06-17T13:30:00Z">
                                <w:r>
                                  <w:t xml:space="preserve">Figure </w:t>
                                </w:r>
                                <w:r>
                                  <w:fldChar w:fldCharType="begin"/>
                                </w:r>
                                <w:r>
                                  <w:instrText xml:space="preserve"> SEQ Figure \* ARABIC </w:instrText>
                                </w:r>
                              </w:ins>
                              <w:r>
                                <w:fldChar w:fldCharType="separate"/>
                              </w:r>
                              <w:ins w:id="246" w:author="Rafael Antunes" w:date="2016-06-17T13:57:00Z">
                                <w:r>
                                  <w:rPr>
                                    <w:noProof/>
                                  </w:rPr>
                                  <w:t>15</w:t>
                                </w:r>
                              </w:ins>
                              <w:ins w:id="247" w:author="Rafael Antunes" w:date="2016-06-17T13:30:00Z">
                                <w:r>
                                  <w:fldChar w:fldCharType="end"/>
                                </w:r>
                                <w:r>
                                  <w:t>. Scene rendered with photon mapping</w:t>
                                </w:r>
                              </w:ins>
                              <w:ins w:id="248" w:author="Rafael Antunes" w:date="2016-06-17T13:35:00Z">
                                <w:r>
                                  <w:t xml:space="preserve"> (with caustic photons)</w:t>
                                </w:r>
                              </w:ins>
                              <w:ins w:id="249" w:author="Rafael Antunes" w:date="2016-06-17T13:30:00Z">
                                <w:r>
                                  <w:t xml:space="preserve"> and a </w:t>
                                </w:r>
                              </w:ins>
                              <w:ins w:id="250" w:author="Rafael Antunes" w:date="2016-06-17T13:32:00Z">
                                <w:r>
                                  <w:t>best candidate</w:t>
                                </w:r>
                              </w:ins>
                              <w:ins w:id="251" w:author="Rafael Antunes" w:date="2016-06-17T13:30:00Z">
                                <w:r>
                                  <w:t xml:space="preserve"> sampler.</w:t>
                                </w:r>
                              </w:ins>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D5A2" id="Text Box 53" o:spid="_x0000_s1079" type="#_x0000_t202" style="position:absolute;left:0;text-align:left;margin-left:-.3pt;margin-top:446.3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eH2BPNQIAAHUEAAAOAAAAAAAAAAAA&#10;AAAAAC4CAABkcnMvZTJvRG9jLnhtbFBLAQItABQABgAIAAAAIQBi9fR+4AAAAAkBAAAPAAAAAAAA&#10;AAAAAAAAAI8EAABkcnMvZG93bnJldi54bWxQSwUGAAAAAAQABADzAAAAnAUAAAAA&#10;" stroked="f">
                  <v:textbox style="mso-fit-shape-to-text:t" inset="0,0,0,0">
                    <w:txbxContent>
                      <w:p w14:paraId="37C7CDD0" w14:textId="7ABFA449" w:rsidR="009F2B42" w:rsidRPr="002C0A98" w:rsidRDefault="009F2B42">
                        <w:pPr>
                          <w:pStyle w:val="Caption"/>
                          <w:rPr>
                            <w:noProof/>
                          </w:rPr>
                          <w:pPrChange w:id="252" w:author="Rafael Antunes" w:date="2016-06-17T13:30:00Z">
                            <w:pPr/>
                          </w:pPrChange>
                        </w:pPr>
                        <w:bookmarkStart w:id="253" w:name="_Toc453942956"/>
                        <w:ins w:id="254" w:author="Rafael Antunes" w:date="2016-06-17T13:30:00Z">
                          <w:r>
                            <w:t xml:space="preserve">Figure </w:t>
                          </w:r>
                          <w:r>
                            <w:fldChar w:fldCharType="begin"/>
                          </w:r>
                          <w:r>
                            <w:instrText xml:space="preserve"> SEQ Figure \* ARABIC </w:instrText>
                          </w:r>
                        </w:ins>
                        <w:r>
                          <w:fldChar w:fldCharType="separate"/>
                        </w:r>
                        <w:ins w:id="255" w:author="Rafael Antunes" w:date="2016-06-17T13:57:00Z">
                          <w:r>
                            <w:rPr>
                              <w:noProof/>
                            </w:rPr>
                            <w:t>15</w:t>
                          </w:r>
                        </w:ins>
                        <w:ins w:id="256" w:author="Rafael Antunes" w:date="2016-06-17T13:30:00Z">
                          <w:r>
                            <w:fldChar w:fldCharType="end"/>
                          </w:r>
                          <w:r>
                            <w:t>. Scene rendered with photon mapping</w:t>
                          </w:r>
                        </w:ins>
                        <w:ins w:id="257" w:author="Rafael Antunes" w:date="2016-06-17T13:35:00Z">
                          <w:r>
                            <w:t xml:space="preserve"> (with caustic photons)</w:t>
                          </w:r>
                        </w:ins>
                        <w:ins w:id="258" w:author="Rafael Antunes" w:date="2016-06-17T13:30:00Z">
                          <w:r>
                            <w:t xml:space="preserve"> and a </w:t>
                          </w:r>
                        </w:ins>
                        <w:ins w:id="259" w:author="Rafael Antunes" w:date="2016-06-17T13:32:00Z">
                          <w:r>
                            <w:t>best candidate</w:t>
                          </w:r>
                        </w:ins>
                        <w:ins w:id="260" w:author="Rafael Antunes" w:date="2016-06-17T13:30:00Z">
                          <w:r>
                            <w:t xml:space="preserve"> sampler.</w:t>
                          </w:r>
                        </w:ins>
                        <w:bookmarkEnd w:id="253"/>
                      </w:p>
                    </w:txbxContent>
                  </v:textbox>
                  <w10:wrap type="topAndBottom"/>
                </v:shape>
              </w:pict>
            </mc:Fallback>
          </mc:AlternateContent>
        </w:r>
      </w:ins>
    </w:p>
    <w:p w14:paraId="7C9D3B06" w14:textId="54173F5C" w:rsidR="00101E45" w:rsidRDefault="00101E45">
      <w:pPr>
        <w:spacing w:line="259" w:lineRule="auto"/>
        <w:jc w:val="left"/>
        <w:rPr>
          <w:ins w:id="261" w:author="Rafael Antunes" w:date="2016-06-17T13:27:00Z"/>
        </w:rPr>
      </w:pPr>
      <w:ins w:id="262" w:author="Rafael Antunes" w:date="2016-06-17T13:27:00Z">
        <w:r>
          <w:br w:type="page"/>
        </w:r>
      </w:ins>
    </w:p>
    <w:p w14:paraId="1AE69819" w14:textId="60C2227F" w:rsidR="00101E45" w:rsidRDefault="00101E45">
      <w:pPr>
        <w:pStyle w:val="Heading3"/>
        <w:rPr>
          <w:ins w:id="263" w:author="Rafael Antunes" w:date="2016-06-17T13:34:00Z"/>
        </w:rPr>
        <w:pPrChange w:id="264" w:author="Rafael Antunes" w:date="2016-06-17T13:56:00Z">
          <w:pPr/>
        </w:pPrChange>
      </w:pPr>
      <w:bookmarkStart w:id="265" w:name="_Toc453942936"/>
      <w:ins w:id="266" w:author="Rafael Antunes" w:date="2016-06-17T13:34:00Z">
        <w:r>
          <w:lastRenderedPageBreak/>
          <w:t>Halton</w:t>
        </w:r>
        <w:bookmarkEnd w:id="265"/>
      </w:ins>
    </w:p>
    <w:p w14:paraId="16589E6B" w14:textId="77777777" w:rsidR="00101E45" w:rsidRDefault="00101E45">
      <w:pPr>
        <w:rPr>
          <w:ins w:id="267" w:author="Rafael Antunes" w:date="2016-06-17T13:34:00Z"/>
        </w:rPr>
      </w:pPr>
    </w:p>
    <w:p w14:paraId="12B241C0" w14:textId="61C7FEE9" w:rsidR="00101E45" w:rsidRPr="00101E45" w:rsidRDefault="00101E45">
      <w:pPr>
        <w:rPr>
          <w:ins w:id="268" w:author="Rafael Antunes" w:date="2016-06-17T13:21:00Z"/>
        </w:rPr>
      </w:pPr>
      <w:ins w:id="269" w:author="Rafael Antunes" w:date="2016-06-17T13:34:00Z">
        <w:r>
          <w:rPr>
            <w:noProof/>
          </w:rPr>
          <mc:AlternateContent>
            <mc:Choice Requires="wps">
              <w:drawing>
                <wp:anchor distT="0" distB="0" distL="114300" distR="114300" simplePos="0" relativeHeight="251714560" behindDoc="0" locked="0" layoutInCell="1" allowOverlap="1" wp14:anchorId="508B0949" wp14:editId="52F6167C">
                  <wp:simplePos x="0" y="0"/>
                  <wp:positionH relativeFrom="column">
                    <wp:posOffset>-3810</wp:posOffset>
                  </wp:positionH>
                  <wp:positionV relativeFrom="paragraph">
                    <wp:posOffset>5668010</wp:posOffset>
                  </wp:positionV>
                  <wp:extent cx="56121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65290173" w14:textId="4A1F39C1" w:rsidR="009F2B42" w:rsidRPr="006C7D22" w:rsidRDefault="009F2B42">
                              <w:pPr>
                                <w:pStyle w:val="Caption"/>
                                <w:rPr>
                                  <w:noProof/>
                                </w:rPr>
                                <w:pPrChange w:id="270" w:author="Rafael Antunes" w:date="2016-06-17T13:34:00Z">
                                  <w:pPr/>
                                </w:pPrChange>
                              </w:pPr>
                              <w:bookmarkStart w:id="271" w:name="_Toc453942957"/>
                              <w:ins w:id="272" w:author="Rafael Antunes" w:date="2016-06-17T13:34:00Z">
                                <w:r>
                                  <w:t xml:space="preserve">Figure </w:t>
                                </w:r>
                                <w:r>
                                  <w:fldChar w:fldCharType="begin"/>
                                </w:r>
                                <w:r>
                                  <w:instrText xml:space="preserve"> SEQ Figure \* ARABIC </w:instrText>
                                </w:r>
                              </w:ins>
                              <w:r>
                                <w:fldChar w:fldCharType="separate"/>
                              </w:r>
                              <w:ins w:id="273" w:author="Rafael Antunes" w:date="2016-06-17T13:57:00Z">
                                <w:r>
                                  <w:rPr>
                                    <w:noProof/>
                                  </w:rPr>
                                  <w:t>16</w:t>
                                </w:r>
                              </w:ins>
                              <w:ins w:id="274" w:author="Rafael Antunes" w:date="2016-06-17T13:34:00Z">
                                <w:r>
                                  <w:fldChar w:fldCharType="end"/>
                                </w:r>
                              </w:ins>
                              <w:ins w:id="275" w:author="Rafael Antunes" w:date="2016-06-17T13:35:00Z">
                                <w:r>
                                  <w:t>. Scene rendered with photon mapping (with caustic photons) and a halton sampler.</w:t>
                                </w:r>
                              </w:ins>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B0949" id="Text Box 55" o:spid="_x0000_s1080" type="#_x0000_t202" style="position:absolute;left:0;text-align:left;margin-left:-.3pt;margin-top:446.3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" stroked="f">
                  <v:textbox style="mso-fit-shape-to-text:t" inset="0,0,0,0">
                    <w:txbxContent>
                      <w:p w14:paraId="65290173" w14:textId="4A1F39C1" w:rsidR="009F2B42" w:rsidRPr="006C7D22" w:rsidRDefault="009F2B42">
                        <w:pPr>
                          <w:pStyle w:val="Caption"/>
                          <w:rPr>
                            <w:noProof/>
                          </w:rPr>
                          <w:pPrChange w:id="276" w:author="Rafael Antunes" w:date="2016-06-17T13:34:00Z">
                            <w:pPr/>
                          </w:pPrChange>
                        </w:pPr>
                        <w:bookmarkStart w:id="277" w:name="_Toc453942957"/>
                        <w:ins w:id="278" w:author="Rafael Antunes" w:date="2016-06-17T13:34:00Z">
                          <w:r>
                            <w:t xml:space="preserve">Figure </w:t>
                          </w:r>
                          <w:r>
                            <w:fldChar w:fldCharType="begin"/>
                          </w:r>
                          <w:r>
                            <w:instrText xml:space="preserve"> SEQ Figure \* ARABIC </w:instrText>
                          </w:r>
                        </w:ins>
                        <w:r>
                          <w:fldChar w:fldCharType="separate"/>
                        </w:r>
                        <w:ins w:id="279" w:author="Rafael Antunes" w:date="2016-06-17T13:57:00Z">
                          <w:r>
                            <w:rPr>
                              <w:noProof/>
                            </w:rPr>
                            <w:t>16</w:t>
                          </w:r>
                        </w:ins>
                        <w:ins w:id="280" w:author="Rafael Antunes" w:date="2016-06-17T13:34:00Z">
                          <w:r>
                            <w:fldChar w:fldCharType="end"/>
                          </w:r>
                        </w:ins>
                        <w:ins w:id="281" w:author="Rafael Antunes" w:date="2016-06-17T13:35:00Z">
                          <w:r>
                            <w:t>. Scene rendered with photon mapping (with caustic photons) and a halton sampler.</w:t>
                          </w:r>
                        </w:ins>
                        <w:bookmarkEnd w:id="277"/>
                      </w:p>
                    </w:txbxContent>
                  </v:textbox>
                  <w10:wrap type="topAndBottom"/>
                </v:shape>
              </w:pict>
            </mc:Fallback>
          </mc:AlternateContent>
        </w:r>
        <w:r w:rsidRPr="00101E45">
          <w:rPr>
            <w:noProof/>
          </w:rPr>
          <w:drawing>
            <wp:anchor distT="0" distB="0" distL="114300" distR="114300" simplePos="0" relativeHeight="251712512" behindDoc="0" locked="0" layoutInCell="1" allowOverlap="1" wp14:anchorId="32CBE847" wp14:editId="45C97DE5">
              <wp:simplePos x="0" y="0"/>
              <wp:positionH relativeFrom="margin">
                <wp:align>center</wp:align>
              </wp:positionH>
              <wp:positionV relativeFrom="paragraph">
                <wp:posOffset>-1270</wp:posOffset>
              </wp:positionV>
              <wp:extent cx="5612130" cy="5612130"/>
              <wp:effectExtent l="0" t="0" r="7620" b="7620"/>
              <wp:wrapTopAndBottom/>
              <wp:docPr id="54" name="Picture 54" descr="D:\Downloads\halton-256-photonmap-10000-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halton-256-photonmap-10000-2000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461EED4" w14:textId="5B910D88" w:rsidR="00101E45" w:rsidRDefault="00101E45">
      <w:pPr>
        <w:spacing w:line="259" w:lineRule="auto"/>
        <w:jc w:val="left"/>
        <w:rPr>
          <w:ins w:id="282" w:author="Rafael Antunes" w:date="2016-06-17T13:34:00Z"/>
        </w:rPr>
      </w:pPr>
      <w:ins w:id="283" w:author="Rafael Antunes" w:date="2016-06-17T13:34:00Z">
        <w:r>
          <w:br w:type="page"/>
        </w:r>
      </w:ins>
    </w:p>
    <w:p w14:paraId="66C10FBE" w14:textId="7985172E" w:rsidR="00897136" w:rsidRDefault="00F839D5">
      <w:pPr>
        <w:pStyle w:val="Heading3"/>
        <w:rPr>
          <w:ins w:id="284" w:author="Rafael Antunes" w:date="2016-06-17T13:52:00Z"/>
        </w:rPr>
        <w:pPrChange w:id="285" w:author="Rafael Antunes" w:date="2016-06-17T13:56:00Z">
          <w:pPr/>
        </w:pPrChange>
      </w:pPr>
      <w:bookmarkStart w:id="286" w:name="_Toc453942937"/>
      <w:ins w:id="287" w:author="Rafael Antunes" w:date="2016-06-17T13:52:00Z">
        <w:r>
          <w:lastRenderedPageBreak/>
          <w:t>Low Discrepancy</w:t>
        </w:r>
        <w:bookmarkEnd w:id="286"/>
      </w:ins>
    </w:p>
    <w:p w14:paraId="022250DE" w14:textId="192AC10B" w:rsidR="00F839D5" w:rsidRPr="00F839D5" w:rsidRDefault="00473162">
      <w:pPr>
        <w:rPr>
          <w:ins w:id="288" w:author="Rafael Antunes" w:date="2016-06-17T13:52:00Z"/>
        </w:rPr>
      </w:pPr>
      <w:r>
        <w:rPr>
          <w:noProof/>
        </w:rPr>
        <mc:AlternateContent>
          <mc:Choice Requires="wpg">
            <w:drawing>
              <wp:anchor distT="0" distB="0" distL="114300" distR="114300" simplePos="0" relativeHeight="251725824" behindDoc="0" locked="0" layoutInCell="1" allowOverlap="1" wp14:anchorId="183C8A68" wp14:editId="5DEF94C7">
                <wp:simplePos x="0" y="0"/>
                <wp:positionH relativeFrom="column">
                  <wp:posOffset>-3810</wp:posOffset>
                </wp:positionH>
                <wp:positionV relativeFrom="paragraph">
                  <wp:posOffset>271780</wp:posOffset>
                </wp:positionV>
                <wp:extent cx="5612130" cy="5925820"/>
                <wp:effectExtent l="0" t="0" r="7620" b="0"/>
                <wp:wrapTopAndBottom/>
                <wp:docPr id="65" name="Group 6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2" name="Picture 62" descr="D:\Downloads\lowdiscrepancy_256_photonmap_10000_20000.jp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4" name="Text Box 64"/>
                        <wps:cNvSpPr txBox="1"/>
                        <wps:spPr>
                          <a:xfrm>
                            <a:off x="0" y="5667375"/>
                            <a:ext cx="5612130" cy="258445"/>
                          </a:xfrm>
                          <a:prstGeom prst="rect">
                            <a:avLst/>
                          </a:prstGeom>
                          <a:solidFill>
                            <a:prstClr val="white"/>
                          </a:solidFill>
                          <a:ln>
                            <a:noFill/>
                          </a:ln>
                          <a:effectLst/>
                        </wps:spPr>
                        <wps:txbx>
                          <w:txbxContent>
                            <w:p w14:paraId="2A092982" w14:textId="636FD070" w:rsidR="009F2B42" w:rsidRPr="001E3419" w:rsidRDefault="009F2B42">
                              <w:pPr>
                                <w:pStyle w:val="Caption"/>
                                <w:rPr>
                                  <w:noProof/>
                                </w:rPr>
                                <w:pPrChange w:id="289" w:author="Rafael Antunes" w:date="2016-06-17T13:52:00Z">
                                  <w:pPr/>
                                </w:pPrChange>
                              </w:pPr>
                              <w:bookmarkStart w:id="290" w:name="_Toc453942958"/>
                              <w:ins w:id="291" w:author="Rafael Antunes" w:date="2016-06-17T13:52:00Z">
                                <w:r>
                                  <w:t xml:space="preserve">Figure </w:t>
                                </w:r>
                                <w:r>
                                  <w:fldChar w:fldCharType="begin"/>
                                </w:r>
                                <w:r>
                                  <w:instrText xml:space="preserve"> SEQ Figure \* ARABIC </w:instrText>
                                </w:r>
                              </w:ins>
                              <w:r>
                                <w:fldChar w:fldCharType="separate"/>
                              </w:r>
                              <w:ins w:id="292" w:author="Rafael Antunes" w:date="2016-06-17T13:57:00Z">
                                <w:r>
                                  <w:rPr>
                                    <w:noProof/>
                                  </w:rPr>
                                  <w:t>17</w:t>
                                </w:r>
                              </w:ins>
                              <w:ins w:id="293" w:author="Rafael Antunes" w:date="2016-06-17T13:52:00Z">
                                <w:r>
                                  <w:fldChar w:fldCharType="end"/>
                                </w:r>
                                <w:r>
                                  <w:t>. Scene rendered with photon mapping (with caustic photons) and a low discrepancy sampler.</w:t>
                                </w:r>
                              </w:ins>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8A68" id="Group 65" o:spid="_x0000_s1081" style="position:absolute;left:0;text-align:left;margin-left:-.3pt;margin-top:21.4pt;width:441.9pt;height:466.6pt;z-index:2517258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">
                <v:shape id="Picture 62" o:spid="_x0000_s1082"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72U7DAAAA2wAAAA8AAABkcnMvZG93bnJldi54bWxEj0GLwjAUhO/C/ofwFrzZ1KKydI0iC8Ki&#10;CFr3sMdH82yrzUtpoq3/3giCx2FmvmHmy97U4katqywrGEcxCOLc6ooLBX/H9egLhPPIGmvLpOBO&#10;DpaLj8EcU207PtAt84UIEHYpKii9b1IpXV6SQRfZhjh4J9sa9EG2hdQtdgFuapnE8UwarDgslNjQ&#10;T0n5JbsaBZd6sv8/y+26O2x2u6k5JZlbJUoNP/vVNwhPvX+HX+1frWCWwP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HvZTsMAAADbAAAADwAAAAAAAAAAAAAAAACf&#10;AgAAZHJzL2Rvd25yZXYueG1sUEsFBgAAAAAEAAQA9wAAAI8DAAAAAA==&#10;">
                  <v:imagedata r:id="rId69" o:title="lowdiscrepancy_256_photonmap_10000_20000"/>
                  <v:path arrowok="t"/>
                </v:shape>
                <v:shape id="Text Box 64" o:spid="_x0000_s1083"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uuMYA&#10;AADbAAAADwAAAGRycy9kb3ducmV2LnhtbESPQUvDQBSE7wX/w/IEL8VutCFI7LaUomC9lMZcvD2y&#10;r9lo9m3Y3bTx37uC0OMwM98wq81ke3EmHzrHCh4WGQjixumOWwX1x+v9E4gQkTX2jknBDwXYrG9m&#10;Kyy1u/CRzlVsRYJwKFGBiXEopQyNIYth4Qbi5J2ctxiT9K3UHi8Jbnv5mGWFtNhxWjA40M5Q812N&#10;VsEh/zyY+Xh6ed/mS7+vx13x1VZK3d1O22cQkaZ4Df+337SCIoe/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uuMYAAADbAAAADwAAAAAAAAAAAAAAAACYAgAAZHJz&#10;L2Rvd25yZXYueG1sUEsFBgAAAAAEAAQA9QAAAIsDAAAAAA==&#10;" stroked="f">
                  <v:textbox style="mso-fit-shape-to-text:t" inset="0,0,0,0">
                    <w:txbxContent>
                      <w:p w14:paraId="2A092982" w14:textId="636FD070" w:rsidR="009F2B42" w:rsidRPr="001E3419" w:rsidRDefault="009F2B42">
                        <w:pPr>
                          <w:pStyle w:val="Caption"/>
                          <w:rPr>
                            <w:noProof/>
                          </w:rPr>
                          <w:pPrChange w:id="294" w:author="Rafael Antunes" w:date="2016-06-17T13:52:00Z">
                            <w:pPr/>
                          </w:pPrChange>
                        </w:pPr>
                        <w:bookmarkStart w:id="295" w:name="_Toc453942958"/>
                        <w:ins w:id="296" w:author="Rafael Antunes" w:date="2016-06-17T13:52:00Z">
                          <w:r>
                            <w:t xml:space="preserve">Figure </w:t>
                          </w:r>
                          <w:r>
                            <w:fldChar w:fldCharType="begin"/>
                          </w:r>
                          <w:r>
                            <w:instrText xml:space="preserve"> SEQ Figure \* ARABIC </w:instrText>
                          </w:r>
                        </w:ins>
                        <w:r>
                          <w:fldChar w:fldCharType="separate"/>
                        </w:r>
                        <w:ins w:id="297" w:author="Rafael Antunes" w:date="2016-06-17T13:57:00Z">
                          <w:r>
                            <w:rPr>
                              <w:noProof/>
                            </w:rPr>
                            <w:t>17</w:t>
                          </w:r>
                        </w:ins>
                        <w:ins w:id="298" w:author="Rafael Antunes" w:date="2016-06-17T13:52:00Z">
                          <w:r>
                            <w:fldChar w:fldCharType="end"/>
                          </w:r>
                          <w:r>
                            <w:t>. Scene rendered with photon mapping (with caustic photons) and a low discrepancy sampler.</w:t>
                          </w:r>
                        </w:ins>
                        <w:bookmarkEnd w:id="295"/>
                      </w:p>
                    </w:txbxContent>
                  </v:textbox>
                </v:shape>
                <w10:wrap type="topAndBottom"/>
              </v:group>
            </w:pict>
          </mc:Fallback>
        </mc:AlternateContent>
      </w:r>
    </w:p>
    <w:p w14:paraId="77E394F7" w14:textId="6992EFCF" w:rsidR="00F839D5" w:rsidRDefault="00F839D5" w:rsidP="00897136">
      <w:pPr>
        <w:rPr>
          <w:ins w:id="299" w:author="Rafael Antunes" w:date="2016-06-17T13:52:00Z"/>
        </w:rPr>
      </w:pPr>
    </w:p>
    <w:p w14:paraId="70D6CC47" w14:textId="01D74B4F" w:rsidR="00F839D5" w:rsidRDefault="00F839D5">
      <w:pPr>
        <w:spacing w:line="259" w:lineRule="auto"/>
        <w:jc w:val="left"/>
        <w:rPr>
          <w:ins w:id="300" w:author="Rafael Antunes" w:date="2016-06-17T13:52:00Z"/>
        </w:rPr>
      </w:pPr>
      <w:ins w:id="301" w:author="Rafael Antunes" w:date="2016-06-17T13:52:00Z">
        <w:r>
          <w:br w:type="page"/>
        </w:r>
      </w:ins>
    </w:p>
    <w:p w14:paraId="3B70C907" w14:textId="247E1A8E" w:rsidR="00F839D5" w:rsidRDefault="00473162">
      <w:pPr>
        <w:pStyle w:val="Heading3"/>
        <w:rPr>
          <w:ins w:id="302" w:author="Rafael Antunes" w:date="2016-06-17T13:53:00Z"/>
        </w:rPr>
        <w:pPrChange w:id="303" w:author="Rafael Antunes" w:date="2016-06-17T13:56:00Z">
          <w:pPr/>
        </w:pPrChange>
      </w:pPr>
      <w:bookmarkStart w:id="304" w:name="_Toc453942938"/>
      <w:ins w:id="305" w:author="Rafael Antunes" w:date="2016-06-17T13:53:00Z">
        <w:r>
          <w:lastRenderedPageBreak/>
          <w:t>Random</w:t>
        </w:r>
        <w:bookmarkEnd w:id="304"/>
      </w:ins>
    </w:p>
    <w:p w14:paraId="09112C4D" w14:textId="1120C213" w:rsidR="00473162" w:rsidRDefault="00473162" w:rsidP="00897136">
      <w:pPr>
        <w:rPr>
          <w:ins w:id="306" w:author="Rafael Antunes" w:date="2016-06-17T13:53:00Z"/>
        </w:rPr>
      </w:pPr>
      <w:r>
        <w:rPr>
          <w:noProof/>
        </w:rPr>
        <mc:AlternateContent>
          <mc:Choice Requires="wpg">
            <w:drawing>
              <wp:anchor distT="0" distB="0" distL="114300" distR="114300" simplePos="0" relativeHeight="251729920" behindDoc="0" locked="0" layoutInCell="1" allowOverlap="1" wp14:anchorId="30C21FDB" wp14:editId="4B2B8749">
                <wp:simplePos x="0" y="0"/>
                <wp:positionH relativeFrom="column">
                  <wp:posOffset>-3810</wp:posOffset>
                </wp:positionH>
                <wp:positionV relativeFrom="paragraph">
                  <wp:posOffset>271780</wp:posOffset>
                </wp:positionV>
                <wp:extent cx="5612130" cy="5925820"/>
                <wp:effectExtent l="0" t="0" r="7620" b="0"/>
                <wp:wrapTopAndBottom/>
                <wp:docPr id="68" name="Group 6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6" name="Picture 66" descr="D:\Downloads\random_256_photonmap_10000_20000.jp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7" name="Text Box 67"/>
                        <wps:cNvSpPr txBox="1"/>
                        <wps:spPr>
                          <a:xfrm>
                            <a:off x="0" y="5667375"/>
                            <a:ext cx="5612130" cy="258445"/>
                          </a:xfrm>
                          <a:prstGeom prst="rect">
                            <a:avLst/>
                          </a:prstGeom>
                          <a:solidFill>
                            <a:prstClr val="white"/>
                          </a:solidFill>
                          <a:ln>
                            <a:noFill/>
                          </a:ln>
                          <a:effectLst/>
                        </wps:spPr>
                        <wps:txbx>
                          <w:txbxContent>
                            <w:p w14:paraId="7DD21926" w14:textId="42791839" w:rsidR="009F2B42" w:rsidRPr="00133E5D" w:rsidRDefault="009F2B42">
                              <w:pPr>
                                <w:pStyle w:val="Caption"/>
                                <w:rPr>
                                  <w:noProof/>
                                </w:rPr>
                                <w:pPrChange w:id="307" w:author="Rafael Antunes" w:date="2016-06-17T13:53:00Z">
                                  <w:pPr/>
                                </w:pPrChange>
                              </w:pPr>
                              <w:bookmarkStart w:id="308" w:name="_Toc453942959"/>
                              <w:ins w:id="309" w:author="Rafael Antunes" w:date="2016-06-17T13:53:00Z">
                                <w:r>
                                  <w:t xml:space="preserve">Figure </w:t>
                                </w:r>
                                <w:r>
                                  <w:fldChar w:fldCharType="begin"/>
                                </w:r>
                                <w:r>
                                  <w:instrText xml:space="preserve"> SEQ Figure \* ARABIC </w:instrText>
                                </w:r>
                              </w:ins>
                              <w:r>
                                <w:fldChar w:fldCharType="separate"/>
                              </w:r>
                              <w:ins w:id="310" w:author="Rafael Antunes" w:date="2016-06-17T13:57:00Z">
                                <w:r>
                                  <w:rPr>
                                    <w:noProof/>
                                  </w:rPr>
                                  <w:t>18</w:t>
                                </w:r>
                              </w:ins>
                              <w:ins w:id="311" w:author="Rafael Antunes" w:date="2016-06-17T13:53:00Z">
                                <w:r>
                                  <w:fldChar w:fldCharType="end"/>
                                </w:r>
                              </w:ins>
                              <w:ins w:id="312" w:author="Rafael Antunes" w:date="2016-06-17T13:54:00Z">
                                <w:r>
                                  <w:t>. Scene rendered with photon mapping (with caustic photons) and a random sampler.</w:t>
                                </w:r>
                              </w:ins>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C21FDB" id="Group 68" o:spid="_x0000_s1084" style="position:absolute;left:0;text-align:left;margin-left:-.3pt;margin-top:21.4pt;width:441.9pt;height:466.6pt;z-index:2517299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">
                <v:shape id="Picture 66" o:spid="_x0000_s1085"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adkvEAAAA2wAAAA8AAABkcnMvZG93bnJldi54bWxEj0FrwkAUhO9C/8PyCt50o4cg0VVCobTQ&#10;HqrmYG+P7GsSzL7dZNcY/31XEDwOM/MNs9mNphUD9b6xrGAxT0AQl1Y3XCkoju+zFQgfkDW2lknB&#10;jTzsti+TDWbaXnlPwyFUIkLYZ6igDsFlUvqyJoN+bh1x9P5sbzBE2VdS93iNcNPKZZKk0mDDcaFG&#10;R281lefDxSgYOvpZ/OZUue704b5Hfe7yr0Kp6euYr0EEGsMz/Gh/agVpCvcv8QfI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adkvEAAAA2wAAAA8AAAAAAAAAAAAAAAAA&#10;nwIAAGRycy9kb3ducmV2LnhtbFBLBQYAAAAABAAEAPcAAACQAwAAAAA=&#10;">
                  <v:imagedata r:id="rId71" o:title="random_256_photonmap_10000_20000"/>
                  <v:path arrowok="t"/>
                </v:shape>
                <v:shape id="Text Box 67" o:spid="_x0000_s1086"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DD21926" w14:textId="42791839" w:rsidR="009F2B42" w:rsidRPr="00133E5D" w:rsidRDefault="009F2B42">
                        <w:pPr>
                          <w:pStyle w:val="Caption"/>
                          <w:rPr>
                            <w:noProof/>
                          </w:rPr>
                          <w:pPrChange w:id="313" w:author="Rafael Antunes" w:date="2016-06-17T13:53:00Z">
                            <w:pPr/>
                          </w:pPrChange>
                        </w:pPr>
                        <w:bookmarkStart w:id="314" w:name="_Toc453942959"/>
                        <w:ins w:id="315" w:author="Rafael Antunes" w:date="2016-06-17T13:53:00Z">
                          <w:r>
                            <w:t xml:space="preserve">Figure </w:t>
                          </w:r>
                          <w:r>
                            <w:fldChar w:fldCharType="begin"/>
                          </w:r>
                          <w:r>
                            <w:instrText xml:space="preserve"> SEQ Figure \* ARABIC </w:instrText>
                          </w:r>
                        </w:ins>
                        <w:r>
                          <w:fldChar w:fldCharType="separate"/>
                        </w:r>
                        <w:ins w:id="316" w:author="Rafael Antunes" w:date="2016-06-17T13:57:00Z">
                          <w:r>
                            <w:rPr>
                              <w:noProof/>
                            </w:rPr>
                            <w:t>18</w:t>
                          </w:r>
                        </w:ins>
                        <w:ins w:id="317" w:author="Rafael Antunes" w:date="2016-06-17T13:53:00Z">
                          <w:r>
                            <w:fldChar w:fldCharType="end"/>
                          </w:r>
                        </w:ins>
                        <w:ins w:id="318" w:author="Rafael Antunes" w:date="2016-06-17T13:54:00Z">
                          <w:r>
                            <w:t>. Scene rendered with photon mapping (with caustic photons) and a random sampler.</w:t>
                          </w:r>
                        </w:ins>
                        <w:bookmarkEnd w:id="314"/>
                      </w:p>
                    </w:txbxContent>
                  </v:textbox>
                </v:shape>
                <w10:wrap type="topAndBottom"/>
              </v:group>
            </w:pict>
          </mc:Fallback>
        </mc:AlternateContent>
      </w:r>
    </w:p>
    <w:p w14:paraId="0DECF327" w14:textId="35EB1D23" w:rsidR="00473162" w:rsidRDefault="00473162" w:rsidP="00897136">
      <w:pPr>
        <w:rPr>
          <w:ins w:id="319" w:author="Rafael Antunes" w:date="2016-06-17T13:53:00Z"/>
        </w:rPr>
      </w:pPr>
    </w:p>
    <w:p w14:paraId="53314703" w14:textId="5E880925" w:rsidR="00473162" w:rsidRDefault="00473162">
      <w:pPr>
        <w:spacing w:line="259" w:lineRule="auto"/>
        <w:jc w:val="left"/>
        <w:rPr>
          <w:ins w:id="320" w:author="Rafael Antunes" w:date="2016-06-17T13:53:00Z"/>
        </w:rPr>
      </w:pPr>
      <w:ins w:id="321" w:author="Rafael Antunes" w:date="2016-06-17T13:53:00Z">
        <w:r>
          <w:br w:type="page"/>
        </w:r>
      </w:ins>
    </w:p>
    <w:p w14:paraId="23D3C302" w14:textId="60D752FC" w:rsidR="00473162" w:rsidRDefault="00501018">
      <w:pPr>
        <w:pStyle w:val="Heading3"/>
        <w:rPr>
          <w:ins w:id="322" w:author="Rafael Antunes" w:date="2016-06-17T13:54:00Z"/>
        </w:rPr>
        <w:pPrChange w:id="323" w:author="Rafael Antunes" w:date="2016-06-17T13:56:00Z">
          <w:pPr/>
        </w:pPrChange>
      </w:pPr>
      <w:bookmarkStart w:id="324" w:name="_Toc453942939"/>
      <w:ins w:id="325" w:author="Rafael Antunes" w:date="2016-06-17T13:54:00Z">
        <w:r>
          <w:lastRenderedPageBreak/>
          <w:t>Stratified</w:t>
        </w:r>
        <w:bookmarkEnd w:id="324"/>
      </w:ins>
    </w:p>
    <w:p w14:paraId="194C8CF5" w14:textId="77777777" w:rsidR="00501018" w:rsidRDefault="00501018" w:rsidP="00897136">
      <w:pPr>
        <w:rPr>
          <w:ins w:id="326" w:author="Rafael Antunes" w:date="2016-06-17T13:54:00Z"/>
        </w:rPr>
      </w:pPr>
    </w:p>
    <w:p w14:paraId="28C853D2" w14:textId="7A015483" w:rsidR="00501018" w:rsidRDefault="00501018" w:rsidP="00897136">
      <w:pPr>
        <w:rPr>
          <w:ins w:id="327" w:author="Rafael Antunes" w:date="2016-06-17T13:54:00Z"/>
        </w:rPr>
      </w:pPr>
      <w:ins w:id="328" w:author="Rafael Antunes" w:date="2016-06-17T13:54:00Z">
        <w:r>
          <w:rPr>
            <w:noProof/>
          </w:rPr>
          <mc:AlternateContent>
            <mc:Choice Requires="wps">
              <w:drawing>
                <wp:anchor distT="0" distB="0" distL="114300" distR="114300" simplePos="0" relativeHeight="251732992" behindDoc="0" locked="0" layoutInCell="1" allowOverlap="1" wp14:anchorId="20141F6D" wp14:editId="5FF1D20F">
                  <wp:simplePos x="0" y="0"/>
                  <wp:positionH relativeFrom="column">
                    <wp:posOffset>-3810</wp:posOffset>
                  </wp:positionH>
                  <wp:positionV relativeFrom="paragraph">
                    <wp:posOffset>5668010</wp:posOffset>
                  </wp:positionV>
                  <wp:extent cx="56121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4F163AD8" w14:textId="4494C8F0" w:rsidR="009F2B42" w:rsidRPr="005879FD" w:rsidRDefault="009F2B42">
                              <w:pPr>
                                <w:pStyle w:val="Caption"/>
                                <w:rPr>
                                  <w:noProof/>
                                </w:rPr>
                                <w:pPrChange w:id="329" w:author="Rafael Antunes" w:date="2016-06-17T13:54:00Z">
                                  <w:pPr/>
                                </w:pPrChange>
                              </w:pPr>
                              <w:bookmarkStart w:id="330" w:name="_Toc453942960"/>
                              <w:ins w:id="331" w:author="Rafael Antunes" w:date="2016-06-17T13:54:00Z">
                                <w:r>
                                  <w:t xml:space="preserve">Figure </w:t>
                                </w:r>
                                <w:r>
                                  <w:fldChar w:fldCharType="begin"/>
                                </w:r>
                                <w:r>
                                  <w:instrText xml:space="preserve"> SEQ Figure \* ARABIC </w:instrText>
                                </w:r>
                              </w:ins>
                              <w:r>
                                <w:fldChar w:fldCharType="separate"/>
                              </w:r>
                              <w:ins w:id="332" w:author="Rafael Antunes" w:date="2016-06-17T13:57:00Z">
                                <w:r>
                                  <w:rPr>
                                    <w:noProof/>
                                  </w:rPr>
                                  <w:t>19</w:t>
                                </w:r>
                              </w:ins>
                              <w:ins w:id="333" w:author="Rafael Antunes" w:date="2016-06-17T13:54:00Z">
                                <w:r>
                                  <w:fldChar w:fldCharType="end"/>
                                </w:r>
                                <w:r>
                                  <w:t>. Scene rendered with photon mapping (with caustic photons) and a stratified sampler.</w:t>
                                </w:r>
                              </w:ins>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41F6D" id="Text Box 70" o:spid="_x0000_s1087" type="#_x0000_t202" style="position:absolute;left:0;text-align:left;margin-left:-.3pt;margin-top:446.3pt;width:44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pogdsNQIAAHUEAAAOAAAAAAAAAAAA&#10;AAAAAC4CAABkcnMvZTJvRG9jLnhtbFBLAQItABQABgAIAAAAIQBi9fR+4AAAAAkBAAAPAAAAAAAA&#10;AAAAAAAAAI8EAABkcnMvZG93bnJldi54bWxQSwUGAAAAAAQABADzAAAAnAUAAAAA&#10;" stroked="f">
                  <v:textbox style="mso-fit-shape-to-text:t" inset="0,0,0,0">
                    <w:txbxContent>
                      <w:p w14:paraId="4F163AD8" w14:textId="4494C8F0" w:rsidR="009F2B42" w:rsidRPr="005879FD" w:rsidRDefault="009F2B42">
                        <w:pPr>
                          <w:pStyle w:val="Caption"/>
                          <w:rPr>
                            <w:noProof/>
                          </w:rPr>
                          <w:pPrChange w:id="334" w:author="Rafael Antunes" w:date="2016-06-17T13:54:00Z">
                            <w:pPr/>
                          </w:pPrChange>
                        </w:pPr>
                        <w:bookmarkStart w:id="335" w:name="_Toc453942960"/>
                        <w:ins w:id="336" w:author="Rafael Antunes" w:date="2016-06-17T13:54:00Z">
                          <w:r>
                            <w:t xml:space="preserve">Figure </w:t>
                          </w:r>
                          <w:r>
                            <w:fldChar w:fldCharType="begin"/>
                          </w:r>
                          <w:r>
                            <w:instrText xml:space="preserve"> SEQ Figure \* ARABIC </w:instrText>
                          </w:r>
                        </w:ins>
                        <w:r>
                          <w:fldChar w:fldCharType="separate"/>
                        </w:r>
                        <w:ins w:id="337" w:author="Rafael Antunes" w:date="2016-06-17T13:57:00Z">
                          <w:r>
                            <w:rPr>
                              <w:noProof/>
                            </w:rPr>
                            <w:t>19</w:t>
                          </w:r>
                        </w:ins>
                        <w:ins w:id="338" w:author="Rafael Antunes" w:date="2016-06-17T13:54:00Z">
                          <w:r>
                            <w:fldChar w:fldCharType="end"/>
                          </w:r>
                          <w:r>
                            <w:t>. Scene rendered with photon mapping (with caustic photons) and a stratified sampler.</w:t>
                          </w:r>
                        </w:ins>
                        <w:bookmarkEnd w:id="335"/>
                      </w:p>
                    </w:txbxContent>
                  </v:textbox>
                  <w10:wrap type="topAndBottom"/>
                </v:shape>
              </w:pict>
            </mc:Fallback>
          </mc:AlternateContent>
        </w:r>
        <w:r w:rsidRPr="00501018">
          <w:rPr>
            <w:noProof/>
          </w:rPr>
          <w:drawing>
            <wp:anchor distT="0" distB="0" distL="114300" distR="114300" simplePos="0" relativeHeight="251730944" behindDoc="0" locked="0" layoutInCell="1" allowOverlap="1" wp14:anchorId="0EB312FD" wp14:editId="5B1481C8">
              <wp:simplePos x="0" y="0"/>
              <wp:positionH relativeFrom="margin">
                <wp:align>center</wp:align>
              </wp:positionH>
              <wp:positionV relativeFrom="paragraph">
                <wp:posOffset>-1270</wp:posOffset>
              </wp:positionV>
              <wp:extent cx="5612130" cy="5612130"/>
              <wp:effectExtent l="0" t="0" r="7620" b="7620"/>
              <wp:wrapTopAndBottom/>
              <wp:docPr id="69" name="Picture 69" descr="D:\Downloads\stratified_16_16_true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tratified_16_16_true_photonmap_10000_200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0E715CC" w14:textId="2C3C0E39" w:rsidR="00501018" w:rsidRDefault="00501018">
      <w:pPr>
        <w:spacing w:line="259" w:lineRule="auto"/>
        <w:jc w:val="left"/>
        <w:rPr>
          <w:ins w:id="339" w:author="Rafael Antunes" w:date="2016-06-17T13:55:00Z"/>
        </w:rPr>
        <w:pPrChange w:id="340" w:author="Rafael Antunes" w:date="2016-06-17T13:54:00Z">
          <w:pPr/>
        </w:pPrChange>
      </w:pPr>
      <w:ins w:id="341" w:author="Rafael Antunes" w:date="2016-06-17T13:54:00Z">
        <w:r>
          <w:br w:type="page"/>
        </w:r>
      </w:ins>
    </w:p>
    <w:p w14:paraId="00553684" w14:textId="7DE4154D" w:rsidR="00B06EAF" w:rsidRDefault="00AE3B75">
      <w:pPr>
        <w:pStyle w:val="Heading2"/>
        <w:rPr>
          <w:ins w:id="342" w:author="Rafael Antunes" w:date="2016-06-17T13:55:00Z"/>
        </w:rPr>
        <w:pPrChange w:id="343" w:author="Rafael Antunes" w:date="2016-06-17T13:56:00Z">
          <w:pPr/>
        </w:pPrChange>
      </w:pPr>
      <w:bookmarkStart w:id="344" w:name="_Toc453942940"/>
      <w:ins w:id="345" w:author="Rafael Antunes" w:date="2016-06-17T13:56:00Z">
        <w:r>
          <w:lastRenderedPageBreak/>
          <w:t>Reference Image</w:t>
        </w:r>
      </w:ins>
      <w:bookmarkEnd w:id="344"/>
    </w:p>
    <w:p w14:paraId="60192950" w14:textId="77777777" w:rsidR="00B06EAF" w:rsidRDefault="00B06EAF">
      <w:pPr>
        <w:spacing w:line="259" w:lineRule="auto"/>
        <w:jc w:val="left"/>
        <w:rPr>
          <w:ins w:id="346" w:author="Rafael Antunes" w:date="2016-06-17T13:55:00Z"/>
        </w:rPr>
        <w:pPrChange w:id="347" w:author="Rafael Antunes" w:date="2016-06-17T13:54:00Z">
          <w:pPr/>
        </w:pPrChange>
      </w:pPr>
    </w:p>
    <w:p w14:paraId="4052C738" w14:textId="7DB76CED" w:rsidR="00B06EAF" w:rsidRDefault="00AE3B75">
      <w:pPr>
        <w:spacing w:line="259" w:lineRule="auto"/>
        <w:jc w:val="left"/>
        <w:rPr>
          <w:ins w:id="348" w:author="Rafael Antunes" w:date="2016-06-17T13:57:00Z"/>
        </w:rPr>
        <w:pPrChange w:id="349" w:author="Rafael Antunes" w:date="2016-06-17T13:54:00Z">
          <w:pPr/>
        </w:pPrChange>
      </w:pPr>
      <w:ins w:id="350" w:author="Rafael Antunes" w:date="2016-06-17T13:57:00Z">
        <w:r>
          <w:rPr>
            <w:noProof/>
          </w:rPr>
          <mc:AlternateContent>
            <mc:Choice Requires="wps">
              <w:drawing>
                <wp:anchor distT="0" distB="0" distL="114300" distR="114300" simplePos="0" relativeHeight="251736064" behindDoc="0" locked="0" layoutInCell="1" allowOverlap="1" wp14:anchorId="00DAC360" wp14:editId="3CC3CAEB">
                  <wp:simplePos x="0" y="0"/>
                  <wp:positionH relativeFrom="column">
                    <wp:posOffset>-3810</wp:posOffset>
                  </wp:positionH>
                  <wp:positionV relativeFrom="paragraph">
                    <wp:posOffset>5666105</wp:posOffset>
                  </wp:positionV>
                  <wp:extent cx="561213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06D1D24" w14:textId="5DFA5A4C" w:rsidR="009F2B42" w:rsidRPr="006A335F" w:rsidRDefault="009F2B42">
                              <w:pPr>
                                <w:pStyle w:val="Caption"/>
                                <w:rPr>
                                  <w:noProof/>
                                </w:rPr>
                                <w:pPrChange w:id="351" w:author="Rafael Antunes" w:date="2016-06-17T13:57:00Z">
                                  <w:pPr/>
                                </w:pPrChange>
                              </w:pPr>
                              <w:bookmarkStart w:id="352" w:name="_Toc453942961"/>
                              <w:ins w:id="353" w:author="Rafael Antunes" w:date="2016-06-17T13:57:00Z">
                                <w:r>
                                  <w:t xml:space="preserve">Figure </w:t>
                                </w:r>
                                <w:r>
                                  <w:fldChar w:fldCharType="begin"/>
                                </w:r>
                                <w:r>
                                  <w:instrText xml:space="preserve"> SEQ Figure \* ARABIC </w:instrText>
                                </w:r>
                              </w:ins>
                              <w:r>
                                <w:fldChar w:fldCharType="separate"/>
                              </w:r>
                              <w:ins w:id="354" w:author="Rafael Antunes" w:date="2016-06-17T13:57:00Z">
                                <w:r>
                                  <w:rPr>
                                    <w:noProof/>
                                  </w:rPr>
                                  <w:t>20</w:t>
                                </w:r>
                                <w:r>
                                  <w:fldChar w:fldCharType="end"/>
                                </w:r>
                                <w:r>
                                  <w:t xml:space="preserve">. </w:t>
                                </w:r>
                              </w:ins>
                              <w:ins w:id="355" w:author="Rafael Antunes" w:date="2016-06-17T13:58:00Z">
                                <w:r>
                                  <w:t>Reference scene.</w:t>
                                </w:r>
                              </w:ins>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C360" id="Text Box 72" o:spid="_x0000_s1088" type="#_x0000_t202" style="position:absolute;margin-left:-.3pt;margin-top:446.15pt;width:44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WnNgIAAHU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" stroked="f">
                  <v:textbox style="mso-fit-shape-to-text:t" inset="0,0,0,0">
                    <w:txbxContent>
                      <w:p w14:paraId="506D1D24" w14:textId="5DFA5A4C" w:rsidR="009F2B42" w:rsidRPr="006A335F" w:rsidRDefault="009F2B42">
                        <w:pPr>
                          <w:pStyle w:val="Caption"/>
                          <w:rPr>
                            <w:noProof/>
                          </w:rPr>
                          <w:pPrChange w:id="356" w:author="Rafael Antunes" w:date="2016-06-17T13:57:00Z">
                            <w:pPr/>
                          </w:pPrChange>
                        </w:pPr>
                        <w:bookmarkStart w:id="357" w:name="_Toc453942961"/>
                        <w:ins w:id="358" w:author="Rafael Antunes" w:date="2016-06-17T13:57:00Z">
                          <w:r>
                            <w:t xml:space="preserve">Figure </w:t>
                          </w:r>
                          <w:r>
                            <w:fldChar w:fldCharType="begin"/>
                          </w:r>
                          <w:r>
                            <w:instrText xml:space="preserve"> SEQ Figure \* ARABIC </w:instrText>
                          </w:r>
                        </w:ins>
                        <w:r>
                          <w:fldChar w:fldCharType="separate"/>
                        </w:r>
                        <w:ins w:id="359" w:author="Rafael Antunes" w:date="2016-06-17T13:57:00Z">
                          <w:r>
                            <w:rPr>
                              <w:noProof/>
                            </w:rPr>
                            <w:t>20</w:t>
                          </w:r>
                          <w:r>
                            <w:fldChar w:fldCharType="end"/>
                          </w:r>
                          <w:r>
                            <w:t xml:space="preserve">. </w:t>
                          </w:r>
                        </w:ins>
                        <w:ins w:id="360" w:author="Rafael Antunes" w:date="2016-06-17T13:58:00Z">
                          <w:r>
                            <w:t>Reference scene.</w:t>
                          </w:r>
                        </w:ins>
                        <w:bookmarkEnd w:id="357"/>
                      </w:p>
                    </w:txbxContent>
                  </v:textbox>
                  <w10:wrap type="topAndBottom"/>
                </v:shape>
              </w:pict>
            </mc:Fallback>
          </mc:AlternateContent>
        </w:r>
        <w:r w:rsidRPr="00AE3B75">
          <w:rPr>
            <w:noProof/>
          </w:rPr>
          <w:drawing>
            <wp:anchor distT="0" distB="0" distL="114300" distR="114300" simplePos="0" relativeHeight="251734016" behindDoc="0" locked="0" layoutInCell="1" allowOverlap="1" wp14:anchorId="5EEA3459" wp14:editId="3E4C7D7A">
              <wp:simplePos x="0" y="0"/>
              <wp:positionH relativeFrom="margin">
                <wp:align>center</wp:align>
              </wp:positionH>
              <wp:positionV relativeFrom="paragraph">
                <wp:posOffset>-3175</wp:posOffset>
              </wp:positionV>
              <wp:extent cx="5612130" cy="5612130"/>
              <wp:effectExtent l="0" t="0" r="7620" b="7620"/>
              <wp:wrapTopAndBottom/>
              <wp:docPr id="71" name="Picture 71" descr="D:\Downloads\random_256_photonmap_1M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random_256_photonmap_1M_2000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32121BBE" w14:textId="7BBF09BB" w:rsidR="00AE3B75" w:rsidRDefault="00AE3B75">
      <w:pPr>
        <w:spacing w:line="259" w:lineRule="auto"/>
        <w:jc w:val="left"/>
        <w:rPr>
          <w:ins w:id="361" w:author="Rafael Antunes" w:date="2016-06-17T13:57:00Z"/>
        </w:rPr>
      </w:pPr>
      <w:ins w:id="362" w:author="Rafael Antunes" w:date="2016-06-17T13:57:00Z">
        <w:r>
          <w:br w:type="page"/>
        </w:r>
      </w:ins>
    </w:p>
    <w:p w14:paraId="6AE55699" w14:textId="77777777" w:rsidR="00AE3B75" w:rsidRPr="00897136" w:rsidRDefault="00AE3B75">
      <w:pPr>
        <w:spacing w:line="259" w:lineRule="auto"/>
        <w:jc w:val="left"/>
        <w:pPrChange w:id="363" w:author="Rafael Antunes" w:date="2016-06-17T13:54:00Z">
          <w:pPr/>
        </w:pPrChange>
      </w:pPr>
    </w:p>
    <w:p w14:paraId="3B6D628E" w14:textId="074C6776" w:rsidR="00247C10" w:rsidRDefault="00247C10" w:rsidP="00247C10">
      <w:pPr>
        <w:pStyle w:val="Heading1"/>
      </w:pPr>
      <w:bookmarkStart w:id="364" w:name="_Toc453942941"/>
      <w:r w:rsidRPr="00C54F98">
        <w:t>Conclusion</w:t>
      </w:r>
      <w:bookmarkEnd w:id="364"/>
    </w:p>
    <w:p w14:paraId="7EC06BE6" w14:textId="77777777" w:rsidR="009F2B42" w:rsidRDefault="009F2B42" w:rsidP="009F2B42"/>
    <w:p w14:paraId="36F85256" w14:textId="3C2409DF" w:rsidR="009F2B42" w:rsidRDefault="009F2B42" w:rsidP="009F2B42">
      <w:r>
        <w:tab/>
        <w:t xml:space="preserve">After observing and comparing all the resultant images from the various studied algorithms, the most immediate conclusion is that there is little difference between the considered samplers, but there is a noticeable variance between the surface integrators. </w:t>
      </w:r>
      <w:r>
        <w:fldChar w:fldCharType="begin"/>
      </w:r>
      <w:r>
        <w:instrText xml:space="preserve"> REF _Ref453943401 \h </w:instrText>
      </w:r>
      <w:r>
        <w:fldChar w:fldCharType="separate"/>
      </w:r>
      <w:r>
        <w:t xml:space="preserve">Graph </w:t>
      </w:r>
      <w:r>
        <w:rPr>
          <w:noProof/>
        </w:rPr>
        <w:t>5</w:t>
      </w:r>
      <w:r>
        <w:fldChar w:fldCharType="end"/>
      </w:r>
      <w:r>
        <w:t xml:space="preserve"> presents the results obtained when the </w:t>
      </w:r>
      <w:r w:rsidR="000E6B99">
        <w:t>numerous</w:t>
      </w:r>
      <w:r>
        <w:t xml:space="preserve"> </w:t>
      </w:r>
      <w:r w:rsidR="000E6B99">
        <w:t>final</w:t>
      </w:r>
      <w:r>
        <w:t xml:space="preserve"> imagens were compared with the reference image through the “rmse.exe”</w:t>
      </w:r>
      <w:r w:rsidR="000E6B99">
        <w:t xml:space="preserve"> program from PBRT project. This graph proves just this point, were between samplers the RMSE variance is insignificant, but between surface integrators it is not.</w:t>
      </w:r>
    </w:p>
    <w:p w14:paraId="054A1AFE" w14:textId="77777777" w:rsidR="009220E7" w:rsidRDefault="009220E7" w:rsidP="009F2B42"/>
    <w:p w14:paraId="06FA29C4" w14:textId="71B3D568" w:rsidR="009220E7" w:rsidRPr="009220E7" w:rsidRDefault="009220E7" w:rsidP="009F2B42">
      <w:pPr>
        <w:rPr>
          <w:lang w:val="pt-PT"/>
        </w:rPr>
      </w:pPr>
      <w:r w:rsidRPr="009220E7">
        <w:rPr>
          <w:lang w:val="pt-PT"/>
        </w:rPr>
        <w:t>_____-----  falta falar dos seguintes pontos:</w:t>
      </w:r>
    </w:p>
    <w:p w14:paraId="34B346E8" w14:textId="77777777" w:rsidR="009220E7" w:rsidRPr="00C54F98" w:rsidRDefault="009220E7" w:rsidP="009220E7">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espirito critico!</w:t>
      </w:r>
    </w:p>
    <w:p w14:paraId="5CB3F3D8" w14:textId="77777777" w:rsidR="009220E7" w:rsidRPr="00C54F98" w:rsidRDefault="009220E7" w:rsidP="009220E7">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rPr>
      </w:pPr>
      <w:r w:rsidRPr="00C54F98">
        <w:rPr>
          <w:rFonts w:ascii="Helvetica" w:eastAsia="Times New Roman" w:hAnsi="Helvetica" w:cs="Helvetica"/>
          <w:color w:val="333333"/>
          <w:sz w:val="24"/>
          <w:szCs w:val="24"/>
        </w:rPr>
        <w:t>trade of entre X e Y</w:t>
      </w:r>
    </w:p>
    <w:p w14:paraId="309C27E9" w14:textId="75B59DEE" w:rsid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sidRPr="00C54F98">
        <w:rPr>
          <w:rFonts w:ascii="Helvetica" w:eastAsia="Times New Roman" w:hAnsi="Helvetica" w:cs="Helvetica"/>
          <w:color w:val="333333"/>
          <w:sz w:val="24"/>
          <w:szCs w:val="24"/>
          <w:lang w:val="pt-PT"/>
        </w:rPr>
        <w:t>refletir sobre os resultados obtidos e porque</w:t>
      </w:r>
    </w:p>
    <w:p w14:paraId="5378B77C" w14:textId="414653E0" w:rsid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Pr>
          <w:rFonts w:ascii="Helvetica" w:eastAsia="Times New Roman" w:hAnsi="Helvetica" w:cs="Helvetica"/>
          <w:color w:val="333333"/>
          <w:sz w:val="24"/>
          <w:szCs w:val="24"/>
          <w:lang w:val="pt-PT"/>
        </w:rPr>
        <w:t>falar sobre a adaptive do photon map com photoes cáusticos (não fizemos)</w:t>
      </w:r>
    </w:p>
    <w:p w14:paraId="6B9153BC" w14:textId="077B2F1F" w:rsid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Pr>
          <w:rFonts w:ascii="Helvetica" w:eastAsia="Times New Roman" w:hAnsi="Helvetica" w:cs="Helvetica"/>
          <w:color w:val="333333"/>
          <w:sz w:val="24"/>
          <w:szCs w:val="24"/>
          <w:lang w:val="pt-PT"/>
        </w:rPr>
        <w:t>problemas que tivemos (falar do metropolis)</w:t>
      </w:r>
    </w:p>
    <w:p w14:paraId="420C8687" w14:textId="70C66E1C" w:rsidR="009220E7" w:rsidRPr="009220E7" w:rsidRDefault="009220E7" w:rsidP="009F2B42">
      <w:pPr>
        <w:numPr>
          <w:ilvl w:val="0"/>
          <w:numId w:val="4"/>
        </w:numPr>
        <w:shd w:val="clear" w:color="auto" w:fill="FFFFFF"/>
        <w:spacing w:before="100" w:beforeAutospacing="1" w:after="100" w:afterAutospacing="1" w:line="384" w:lineRule="atLeast"/>
        <w:jc w:val="left"/>
        <w:rPr>
          <w:rFonts w:ascii="Helvetica" w:eastAsia="Times New Roman" w:hAnsi="Helvetica" w:cs="Helvetica"/>
          <w:color w:val="333333"/>
          <w:sz w:val="24"/>
          <w:szCs w:val="24"/>
          <w:lang w:val="pt-PT"/>
        </w:rPr>
      </w:pPr>
      <w:r>
        <w:rPr>
          <w:rFonts w:ascii="Helvetica" w:eastAsia="Times New Roman" w:hAnsi="Helvetica" w:cs="Helvetica"/>
          <w:color w:val="333333"/>
          <w:sz w:val="24"/>
          <w:szCs w:val="24"/>
          <w:lang w:val="pt-PT"/>
        </w:rPr>
        <w:t>trabalho futuro</w:t>
      </w:r>
    </w:p>
    <w:p w14:paraId="1B0EE6BA" w14:textId="77777777" w:rsidR="009220E7" w:rsidRPr="009220E7" w:rsidRDefault="009220E7" w:rsidP="009F2B42">
      <w:pPr>
        <w:rPr>
          <w:lang w:val="pt-PT"/>
        </w:rPr>
      </w:pPr>
    </w:p>
    <w:p w14:paraId="4620ED1D" w14:textId="77777777" w:rsidR="009220E7" w:rsidRPr="009220E7" w:rsidRDefault="009220E7" w:rsidP="009F2B42">
      <w:pPr>
        <w:rPr>
          <w:lang w:val="pt-PT"/>
        </w:rPr>
      </w:pPr>
    </w:p>
    <w:p w14:paraId="6F7B89C7" w14:textId="7374C5C5" w:rsidR="009F2B42" w:rsidRPr="009220E7" w:rsidRDefault="009F2B42" w:rsidP="009F2B42">
      <w:pPr>
        <w:rPr>
          <w:lang w:val="pt-PT"/>
        </w:rPr>
      </w:pPr>
      <w:r>
        <w:rPr>
          <w:noProof/>
        </w:rPr>
        <w:lastRenderedPageBreak/>
        <mc:AlternateContent>
          <mc:Choice Requires="wpg">
            <w:drawing>
              <wp:anchor distT="0" distB="0" distL="114300" distR="114300" simplePos="0" relativeHeight="251740160" behindDoc="0" locked="0" layoutInCell="1" allowOverlap="1" wp14:anchorId="61D3F98C" wp14:editId="5CEC5956">
                <wp:simplePos x="0" y="0"/>
                <wp:positionH relativeFrom="column">
                  <wp:posOffset>300990</wp:posOffset>
                </wp:positionH>
                <wp:positionV relativeFrom="paragraph">
                  <wp:posOffset>272415</wp:posOffset>
                </wp:positionV>
                <wp:extent cx="5000625" cy="3373120"/>
                <wp:effectExtent l="0" t="0" r="9525" b="0"/>
                <wp:wrapTopAndBottom/>
                <wp:docPr id="73" name="Group 73"/>
                <wp:cNvGraphicFramePr/>
                <a:graphic xmlns:a="http://schemas.openxmlformats.org/drawingml/2006/main">
                  <a:graphicData uri="http://schemas.microsoft.com/office/word/2010/wordprocessingGroup">
                    <wpg:wgp>
                      <wpg:cNvGrpSpPr/>
                      <wpg:grpSpPr>
                        <a:xfrm>
                          <a:off x="0" y="0"/>
                          <a:ext cx="5000625" cy="3373120"/>
                          <a:chOff x="0" y="0"/>
                          <a:chExt cx="5000625" cy="3373120"/>
                        </a:xfrm>
                      </wpg:grpSpPr>
                      <wpg:graphicFrame>
                        <wpg:cNvPr id="56" name="Chart 56"/>
                        <wpg:cNvFrPr/>
                        <wpg:xfrm>
                          <a:off x="0" y="0"/>
                          <a:ext cx="5000625" cy="3061970"/>
                        </wpg:xfrm>
                        <a:graphic>
                          <a:graphicData uri="http://schemas.openxmlformats.org/drawingml/2006/chart">
                            <c:chart xmlns:c="http://schemas.openxmlformats.org/drawingml/2006/chart" xmlns:r="http://schemas.openxmlformats.org/officeDocument/2006/relationships" r:id="rId74"/>
                          </a:graphicData>
                        </a:graphic>
                      </wpg:graphicFrame>
                      <wps:wsp>
                        <wps:cNvPr id="63" name="Text Box 63"/>
                        <wps:cNvSpPr txBox="1"/>
                        <wps:spPr>
                          <a:xfrm>
                            <a:off x="0" y="3114675"/>
                            <a:ext cx="5000625" cy="258445"/>
                          </a:xfrm>
                          <a:prstGeom prst="rect">
                            <a:avLst/>
                          </a:prstGeom>
                          <a:solidFill>
                            <a:prstClr val="white"/>
                          </a:solidFill>
                          <a:ln>
                            <a:noFill/>
                          </a:ln>
                          <a:effectLst/>
                        </wps:spPr>
                        <wps:txbx>
                          <w:txbxContent>
                            <w:p w14:paraId="52C83924" w14:textId="78FF21A1" w:rsidR="009F2B42" w:rsidRPr="00274A86" w:rsidRDefault="009F2B42" w:rsidP="009F2B42">
                              <w:pPr>
                                <w:pStyle w:val="Caption"/>
                                <w:rPr>
                                  <w:noProof/>
                                </w:rPr>
                              </w:pPr>
                              <w:bookmarkStart w:id="365" w:name="_Ref453943401"/>
                              <w:r>
                                <w:t xml:space="preserve">Graph </w:t>
                              </w:r>
                              <w:r>
                                <w:fldChar w:fldCharType="begin"/>
                              </w:r>
                              <w:r>
                                <w:instrText xml:space="preserve"> SEQ Graph \* ARABIC </w:instrText>
                              </w:r>
                              <w:r>
                                <w:fldChar w:fldCharType="separate"/>
                              </w:r>
                              <w:r>
                                <w:rPr>
                                  <w:noProof/>
                                </w:rPr>
                                <w:t>5</w:t>
                              </w:r>
                              <w:r>
                                <w:fldChar w:fldCharType="end"/>
                              </w:r>
                              <w:bookmarkEnd w:id="365"/>
                              <w:r>
                                <w:t>. RMSE comparison between surface integrators and samplers.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98C" id="Group 73" o:spid="_x0000_s1089" style="position:absolute;left:0;text-align:left;margin-left:23.7pt;margin-top:21.45pt;width:393.75pt;height:265.6pt;z-index:251740160" coordsize="50006,33731" o:gfxdata="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">
                <v:shape id="Chart 56" o:spid="_x0000_s1090" type="#_x0000_t75" style="position:absolute;left:-60;top:-60;width:50108;height:3072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">
                  <v:imagedata r:id="rId75" o:title=""/>
                  <o:lock v:ext="edit" aspectratio="f"/>
                </v:shape>
                <v:shape id="Text Box 63" o:spid="_x0000_s1091" type="#_x0000_t202" style="position:absolute;top:31146;width:50006;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2zMUA&#10;AADbAAAADwAAAGRycy9kb3ducmV2LnhtbESPQWsCMRSE70L/Q3iFXqRmq7KUrVFEKrRepFsvvT02&#10;z822m5clyer23xtB8DjMzDfMYjXYVpzIh8axgpdJBoK4crrhWsHhe/v8CiJEZI2tY1LwTwFWy4fR&#10;AgvtzvxFpzLWIkE4FKjAxNgVUobKkMUwcR1x8o7OW4xJ+lpqj+cEt62cZlkuLTacFgx2tDFU/ZW9&#10;VbCf/+zNuD++79bzmf889Jv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bMxQAAANsAAAAPAAAAAAAAAAAAAAAAAJgCAABkcnMv&#10;ZG93bnJldi54bWxQSwUGAAAAAAQABAD1AAAAigMAAAAA&#10;" stroked="f">
                  <v:textbox style="mso-fit-shape-to-text:t" inset="0,0,0,0">
                    <w:txbxContent>
                      <w:p w14:paraId="52C83924" w14:textId="78FF21A1" w:rsidR="009F2B42" w:rsidRPr="00274A86" w:rsidRDefault="009F2B42" w:rsidP="009F2B42">
                        <w:pPr>
                          <w:pStyle w:val="Caption"/>
                          <w:rPr>
                            <w:noProof/>
                          </w:rPr>
                        </w:pPr>
                        <w:bookmarkStart w:id="366" w:name="_Ref453943401"/>
                        <w:r>
                          <w:t xml:space="preserve">Graph </w:t>
                        </w:r>
                        <w:r>
                          <w:fldChar w:fldCharType="begin"/>
                        </w:r>
                        <w:r>
                          <w:instrText xml:space="preserve"> SEQ Graph \* ARABIC </w:instrText>
                        </w:r>
                        <w:r>
                          <w:fldChar w:fldCharType="separate"/>
                        </w:r>
                        <w:r>
                          <w:rPr>
                            <w:noProof/>
                          </w:rPr>
                          <w:t>5</w:t>
                        </w:r>
                        <w:r>
                          <w:fldChar w:fldCharType="end"/>
                        </w:r>
                        <w:bookmarkEnd w:id="366"/>
                        <w:r>
                          <w:t>. RMSE comparison between surface integrators and samplers.</w:t>
                        </w:r>
                      </w:p>
                    </w:txbxContent>
                  </v:textbox>
                </v:shape>
                <w10:wrap type="topAndBottom"/>
              </v:group>
              <o:OLEObject Type="Embed" ProgID="Excel.Chart.8" ShapeID="Chart 56" DrawAspect="Content" ObjectID="_1527685873" r:id="rId76">
                <o:FieldCodes>\s</o:FieldCodes>
              </o:OLEObject>
            </w:pict>
          </mc:Fallback>
        </mc:AlternateContent>
      </w:r>
    </w:p>
    <w:p w14:paraId="11D07F5B" w14:textId="71397471" w:rsidR="009F2B42" w:rsidRPr="009220E7" w:rsidRDefault="009F2B42" w:rsidP="009F2B42">
      <w:pPr>
        <w:rPr>
          <w:lang w:val="pt-PT"/>
        </w:rPr>
      </w:pPr>
    </w:p>
    <w:p w14:paraId="06B26EF9" w14:textId="77777777" w:rsidR="009F2B42" w:rsidRPr="009220E7" w:rsidRDefault="009F2B42" w:rsidP="009F2B42">
      <w:pPr>
        <w:rPr>
          <w:lang w:val="pt-PT"/>
        </w:rPr>
      </w:pPr>
    </w:p>
    <w:sectPr w:rsidR="009F2B42" w:rsidRPr="009220E7" w:rsidSect="00783123">
      <w:headerReference w:type="default" r:id="rId77"/>
      <w:footerReference w:type="default" r:id="rId7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33C0C6" w14:textId="77777777" w:rsidR="00DD7CD9" w:rsidRDefault="00DD7CD9" w:rsidP="00783123">
      <w:pPr>
        <w:spacing w:after="0" w:line="240" w:lineRule="auto"/>
      </w:pPr>
      <w:r>
        <w:separator/>
      </w:r>
    </w:p>
  </w:endnote>
  <w:endnote w:type="continuationSeparator" w:id="0">
    <w:p w14:paraId="25D8CFED" w14:textId="77777777" w:rsidR="00DD7CD9" w:rsidRDefault="00DD7CD9" w:rsidP="00783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33750" w14:textId="7A0D3395" w:rsidR="009F2B42" w:rsidRPr="00783123" w:rsidRDefault="009F2B42" w:rsidP="00783123">
    <w:pPr>
      <w:pStyle w:val="Footer"/>
      <w:jc w:val="right"/>
    </w:pPr>
    <w:r w:rsidRPr="00783123">
      <w:t xml:space="preserve"> </w:t>
    </w:r>
    <w:r w:rsidRPr="00783123">
      <w:fldChar w:fldCharType="begin"/>
    </w:r>
    <w:r w:rsidRPr="00783123">
      <w:instrText>PAGE  \* Arabic  \* MERGEFORMAT</w:instrText>
    </w:r>
    <w:r w:rsidRPr="00783123">
      <w:fldChar w:fldCharType="separate"/>
    </w:r>
    <w:r w:rsidR="00812AD9">
      <w:rPr>
        <w:noProof/>
      </w:rPr>
      <w:t>21</w:t>
    </w:r>
    <w:r w:rsidRPr="00783123">
      <w:fldChar w:fldCharType="end"/>
    </w:r>
    <w:r w:rsidRPr="00783123">
      <w:t>/</w:t>
    </w:r>
    <w:fldSimple w:instr="NUMPAGES \* Arabic \* MERGEFORMAT">
      <w:r w:rsidR="00812AD9">
        <w:rPr>
          <w:noProof/>
        </w:rPr>
        <w:t>29</w:t>
      </w:r>
    </w:fldSimple>
  </w:p>
  <w:p w14:paraId="74B33751" w14:textId="77777777" w:rsidR="009F2B42" w:rsidRPr="00783123" w:rsidRDefault="009F2B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52C349" w14:textId="77777777" w:rsidR="00DD7CD9" w:rsidRDefault="00DD7CD9" w:rsidP="00783123">
      <w:pPr>
        <w:spacing w:after="0" w:line="240" w:lineRule="auto"/>
      </w:pPr>
      <w:r>
        <w:separator/>
      </w:r>
    </w:p>
  </w:footnote>
  <w:footnote w:type="continuationSeparator" w:id="0">
    <w:p w14:paraId="34961921" w14:textId="77777777" w:rsidR="00DD7CD9" w:rsidRDefault="00DD7CD9" w:rsidP="007831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54B53" w14:textId="294ED1D0" w:rsidR="009F2B42" w:rsidRDefault="009F2B42">
    <w:pPr>
      <w:pStyle w:val="Header"/>
    </w:pPr>
    <w:ins w:id="367" w:author="Rafael Antunes" w:date="2016-06-17T13:19:00Z">
      <w:r>
        <w:t xml:space="preserve">University of Minho </w:t>
      </w:r>
    </w:ins>
    <w:ins w:id="368" w:author="Rafael Antunes" w:date="2016-06-17T13:18:00Z">
      <w:r>
        <w:ptab w:relativeTo="margin" w:alignment="center" w:leader="none"/>
      </w:r>
      <w:r>
        <w:ptab w:relativeTo="margin" w:alignment="right" w:leader="none"/>
      </w:r>
    </w:ins>
    <w:ins w:id="369" w:author="Rafael Antunes" w:date="2016-06-17T13:19:00Z">
      <w:r w:rsidRPr="0053033D">
        <w:t>Display and Lighting II</w:t>
      </w:r>
    </w:ins>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fael Antunes">
    <w15:presenceInfo w15:providerId="Windows Live" w15:userId="425b80a1a445a5b9"/>
  </w15:person>
  <w15:person w15:author="Bruno Barbosa">
    <w15:presenceInfo w15:providerId="Windows Live" w15:userId="44df289e4f104b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4D18"/>
    <w:rsid w:val="000868C0"/>
    <w:rsid w:val="00090ABB"/>
    <w:rsid w:val="000933CE"/>
    <w:rsid w:val="00097B5A"/>
    <w:rsid w:val="000E6B99"/>
    <w:rsid w:val="000E6D8C"/>
    <w:rsid w:val="001019C6"/>
    <w:rsid w:val="00101E45"/>
    <w:rsid w:val="00103E3A"/>
    <w:rsid w:val="00107ED7"/>
    <w:rsid w:val="0011523E"/>
    <w:rsid w:val="00115CFC"/>
    <w:rsid w:val="00117058"/>
    <w:rsid w:val="00120079"/>
    <w:rsid w:val="00120616"/>
    <w:rsid w:val="00127809"/>
    <w:rsid w:val="001441FF"/>
    <w:rsid w:val="00154C30"/>
    <w:rsid w:val="00160384"/>
    <w:rsid w:val="001712E3"/>
    <w:rsid w:val="001739CD"/>
    <w:rsid w:val="00173C90"/>
    <w:rsid w:val="001741E6"/>
    <w:rsid w:val="00174588"/>
    <w:rsid w:val="00185356"/>
    <w:rsid w:val="00195AA6"/>
    <w:rsid w:val="001A1663"/>
    <w:rsid w:val="001A205D"/>
    <w:rsid w:val="001C41C6"/>
    <w:rsid w:val="001F41AB"/>
    <w:rsid w:val="001F6BDA"/>
    <w:rsid w:val="00247C10"/>
    <w:rsid w:val="00256E47"/>
    <w:rsid w:val="0026697D"/>
    <w:rsid w:val="002672E4"/>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06B0"/>
    <w:rsid w:val="003250DB"/>
    <w:rsid w:val="0033088D"/>
    <w:rsid w:val="003515BC"/>
    <w:rsid w:val="00353C55"/>
    <w:rsid w:val="003626F3"/>
    <w:rsid w:val="00375A17"/>
    <w:rsid w:val="003810DA"/>
    <w:rsid w:val="00392884"/>
    <w:rsid w:val="0039429D"/>
    <w:rsid w:val="003A4309"/>
    <w:rsid w:val="003E28C5"/>
    <w:rsid w:val="00403796"/>
    <w:rsid w:val="00434AB1"/>
    <w:rsid w:val="00456763"/>
    <w:rsid w:val="0046070E"/>
    <w:rsid w:val="00473162"/>
    <w:rsid w:val="0048036C"/>
    <w:rsid w:val="00482825"/>
    <w:rsid w:val="004A1236"/>
    <w:rsid w:val="004B4522"/>
    <w:rsid w:val="004B7525"/>
    <w:rsid w:val="004C02A8"/>
    <w:rsid w:val="004E7102"/>
    <w:rsid w:val="004F1C42"/>
    <w:rsid w:val="00501018"/>
    <w:rsid w:val="005012E4"/>
    <w:rsid w:val="005068E8"/>
    <w:rsid w:val="00511457"/>
    <w:rsid w:val="0052065C"/>
    <w:rsid w:val="005230A8"/>
    <w:rsid w:val="0052505F"/>
    <w:rsid w:val="0053033D"/>
    <w:rsid w:val="00540DEF"/>
    <w:rsid w:val="00545C25"/>
    <w:rsid w:val="005537AC"/>
    <w:rsid w:val="00556009"/>
    <w:rsid w:val="005A380F"/>
    <w:rsid w:val="005A43BB"/>
    <w:rsid w:val="005C2BBE"/>
    <w:rsid w:val="005C33BD"/>
    <w:rsid w:val="005D310F"/>
    <w:rsid w:val="005E0802"/>
    <w:rsid w:val="006034F4"/>
    <w:rsid w:val="00610581"/>
    <w:rsid w:val="00615A86"/>
    <w:rsid w:val="00620F1B"/>
    <w:rsid w:val="006232F3"/>
    <w:rsid w:val="00626F64"/>
    <w:rsid w:val="00644E9E"/>
    <w:rsid w:val="006523B7"/>
    <w:rsid w:val="00673C93"/>
    <w:rsid w:val="00681D59"/>
    <w:rsid w:val="006C2DEE"/>
    <w:rsid w:val="006D7078"/>
    <w:rsid w:val="00706B33"/>
    <w:rsid w:val="00742870"/>
    <w:rsid w:val="00752B41"/>
    <w:rsid w:val="00764164"/>
    <w:rsid w:val="00771B70"/>
    <w:rsid w:val="00783123"/>
    <w:rsid w:val="007910F5"/>
    <w:rsid w:val="007939F7"/>
    <w:rsid w:val="007954F5"/>
    <w:rsid w:val="00796D67"/>
    <w:rsid w:val="007A0616"/>
    <w:rsid w:val="007D211C"/>
    <w:rsid w:val="007F3E87"/>
    <w:rsid w:val="007F60E3"/>
    <w:rsid w:val="00812AD9"/>
    <w:rsid w:val="00817D4A"/>
    <w:rsid w:val="00824EAB"/>
    <w:rsid w:val="0083118C"/>
    <w:rsid w:val="0083185D"/>
    <w:rsid w:val="00871349"/>
    <w:rsid w:val="00872400"/>
    <w:rsid w:val="0087723E"/>
    <w:rsid w:val="00885B9E"/>
    <w:rsid w:val="0088647D"/>
    <w:rsid w:val="0088681A"/>
    <w:rsid w:val="00897136"/>
    <w:rsid w:val="008A2BBC"/>
    <w:rsid w:val="008A58AE"/>
    <w:rsid w:val="008B0195"/>
    <w:rsid w:val="008D568B"/>
    <w:rsid w:val="008D7FE1"/>
    <w:rsid w:val="008E6539"/>
    <w:rsid w:val="008F2457"/>
    <w:rsid w:val="009220E7"/>
    <w:rsid w:val="0092307C"/>
    <w:rsid w:val="00923314"/>
    <w:rsid w:val="0092337F"/>
    <w:rsid w:val="0092365F"/>
    <w:rsid w:val="009417C8"/>
    <w:rsid w:val="009559E3"/>
    <w:rsid w:val="009666DD"/>
    <w:rsid w:val="0097148B"/>
    <w:rsid w:val="009740C4"/>
    <w:rsid w:val="009767E4"/>
    <w:rsid w:val="00980BF2"/>
    <w:rsid w:val="00982DAB"/>
    <w:rsid w:val="00992665"/>
    <w:rsid w:val="00994BAA"/>
    <w:rsid w:val="00996B82"/>
    <w:rsid w:val="00996C2A"/>
    <w:rsid w:val="009A5DDF"/>
    <w:rsid w:val="009A66B8"/>
    <w:rsid w:val="009C6D92"/>
    <w:rsid w:val="009E0AF3"/>
    <w:rsid w:val="009E3222"/>
    <w:rsid w:val="009F2B42"/>
    <w:rsid w:val="00A04F0A"/>
    <w:rsid w:val="00A058B8"/>
    <w:rsid w:val="00A22E28"/>
    <w:rsid w:val="00A23BAE"/>
    <w:rsid w:val="00A316C7"/>
    <w:rsid w:val="00A405BE"/>
    <w:rsid w:val="00A4243A"/>
    <w:rsid w:val="00A52AD1"/>
    <w:rsid w:val="00A5516E"/>
    <w:rsid w:val="00A6007C"/>
    <w:rsid w:val="00A73155"/>
    <w:rsid w:val="00A76C7B"/>
    <w:rsid w:val="00A8451C"/>
    <w:rsid w:val="00A85F30"/>
    <w:rsid w:val="00A92AF6"/>
    <w:rsid w:val="00AA06C2"/>
    <w:rsid w:val="00AB2714"/>
    <w:rsid w:val="00AC4FE1"/>
    <w:rsid w:val="00AD0F38"/>
    <w:rsid w:val="00AD41C6"/>
    <w:rsid w:val="00AD470C"/>
    <w:rsid w:val="00AD67C9"/>
    <w:rsid w:val="00AD7D0C"/>
    <w:rsid w:val="00AD7DA7"/>
    <w:rsid w:val="00AE3B75"/>
    <w:rsid w:val="00AE3DA8"/>
    <w:rsid w:val="00AE6967"/>
    <w:rsid w:val="00B06EAF"/>
    <w:rsid w:val="00B13830"/>
    <w:rsid w:val="00B1691F"/>
    <w:rsid w:val="00B35C90"/>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4534"/>
    <w:rsid w:val="00BF7E9F"/>
    <w:rsid w:val="00C03578"/>
    <w:rsid w:val="00C11BC3"/>
    <w:rsid w:val="00C12351"/>
    <w:rsid w:val="00C125F8"/>
    <w:rsid w:val="00C1328D"/>
    <w:rsid w:val="00C2504F"/>
    <w:rsid w:val="00C26A0A"/>
    <w:rsid w:val="00C4004A"/>
    <w:rsid w:val="00C41B69"/>
    <w:rsid w:val="00C44478"/>
    <w:rsid w:val="00C4473C"/>
    <w:rsid w:val="00C454AB"/>
    <w:rsid w:val="00C54F71"/>
    <w:rsid w:val="00C54F98"/>
    <w:rsid w:val="00C63505"/>
    <w:rsid w:val="00C637C6"/>
    <w:rsid w:val="00C700EA"/>
    <w:rsid w:val="00C7175A"/>
    <w:rsid w:val="00C74E32"/>
    <w:rsid w:val="00C76E6C"/>
    <w:rsid w:val="00C82465"/>
    <w:rsid w:val="00C8489B"/>
    <w:rsid w:val="00C855AA"/>
    <w:rsid w:val="00C868E4"/>
    <w:rsid w:val="00C96641"/>
    <w:rsid w:val="00CA09C1"/>
    <w:rsid w:val="00CB0478"/>
    <w:rsid w:val="00CB0B46"/>
    <w:rsid w:val="00CB4495"/>
    <w:rsid w:val="00CC4D50"/>
    <w:rsid w:val="00CC5374"/>
    <w:rsid w:val="00CE7D20"/>
    <w:rsid w:val="00CF0272"/>
    <w:rsid w:val="00D035AF"/>
    <w:rsid w:val="00D051CD"/>
    <w:rsid w:val="00D1300F"/>
    <w:rsid w:val="00D13FF0"/>
    <w:rsid w:val="00D17040"/>
    <w:rsid w:val="00D27887"/>
    <w:rsid w:val="00D367C3"/>
    <w:rsid w:val="00D37ADD"/>
    <w:rsid w:val="00D46ECF"/>
    <w:rsid w:val="00D607A3"/>
    <w:rsid w:val="00D73663"/>
    <w:rsid w:val="00D744CD"/>
    <w:rsid w:val="00D77645"/>
    <w:rsid w:val="00D77C59"/>
    <w:rsid w:val="00D8166D"/>
    <w:rsid w:val="00D8753F"/>
    <w:rsid w:val="00D950C5"/>
    <w:rsid w:val="00DA197E"/>
    <w:rsid w:val="00DB24A7"/>
    <w:rsid w:val="00DB50B5"/>
    <w:rsid w:val="00DB6A74"/>
    <w:rsid w:val="00DB7F38"/>
    <w:rsid w:val="00DD2CBC"/>
    <w:rsid w:val="00DD3B43"/>
    <w:rsid w:val="00DD5429"/>
    <w:rsid w:val="00DD59B4"/>
    <w:rsid w:val="00DD6823"/>
    <w:rsid w:val="00DD7CD9"/>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27EDD"/>
    <w:rsid w:val="00F32706"/>
    <w:rsid w:val="00F50890"/>
    <w:rsid w:val="00F568E8"/>
    <w:rsid w:val="00F61F55"/>
    <w:rsid w:val="00F820C9"/>
    <w:rsid w:val="00F82EFA"/>
    <w:rsid w:val="00F839D5"/>
    <w:rsid w:val="00F85652"/>
    <w:rsid w:val="00F860EE"/>
    <w:rsid w:val="00F920A4"/>
    <w:rsid w:val="00F95098"/>
    <w:rsid w:val="00FA2BB6"/>
    <w:rsid w:val="00FA528B"/>
    <w:rsid w:val="00FB2A07"/>
    <w:rsid w:val="00FD38A6"/>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Heading1">
    <w:name w:val="heading 1"/>
    <w:basedOn w:val="Normal"/>
    <w:next w:val="Normal"/>
    <w:link w:val="Heading1Cha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AF3"/>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FA528B"/>
    <w:rPr>
      <w:rFonts w:ascii="Times New Roman" w:eastAsiaTheme="majorEastAsia" w:hAnsi="Times New Roman" w:cstheme="majorBidi"/>
      <w:b/>
      <w:sz w:val="32"/>
      <w:szCs w:val="26"/>
    </w:rPr>
  </w:style>
  <w:style w:type="paragraph" w:styleId="Caption">
    <w:name w:val="caption"/>
    <w:basedOn w:val="Normal"/>
    <w:next w:val="Normal"/>
    <w:uiPriority w:val="35"/>
    <w:unhideWhenUsed/>
    <w:qFormat/>
    <w:rsid w:val="00996C2A"/>
    <w:pPr>
      <w:spacing w:after="200" w:line="240" w:lineRule="auto"/>
    </w:pPr>
    <w:rPr>
      <w:b/>
      <w:iCs/>
      <w:sz w:val="18"/>
      <w:szCs w:val="18"/>
    </w:rPr>
  </w:style>
  <w:style w:type="paragraph" w:styleId="Header">
    <w:name w:val="header"/>
    <w:basedOn w:val="Normal"/>
    <w:link w:val="HeaderChar"/>
    <w:uiPriority w:val="99"/>
    <w:unhideWhenUsed/>
    <w:rsid w:val="00783123"/>
    <w:pPr>
      <w:tabs>
        <w:tab w:val="center" w:pos="4419"/>
        <w:tab w:val="right" w:pos="8838"/>
      </w:tabs>
      <w:spacing w:after="0" w:line="240" w:lineRule="auto"/>
    </w:pPr>
  </w:style>
  <w:style w:type="character" w:customStyle="1" w:styleId="HeaderChar">
    <w:name w:val="Header Char"/>
    <w:basedOn w:val="DefaultParagraphFont"/>
    <w:link w:val="Header"/>
    <w:uiPriority w:val="99"/>
    <w:rsid w:val="00783123"/>
  </w:style>
  <w:style w:type="paragraph" w:styleId="Footer">
    <w:name w:val="footer"/>
    <w:basedOn w:val="Normal"/>
    <w:link w:val="FooterChar"/>
    <w:uiPriority w:val="99"/>
    <w:unhideWhenUsed/>
    <w:rsid w:val="00783123"/>
    <w:pPr>
      <w:tabs>
        <w:tab w:val="center" w:pos="4419"/>
        <w:tab w:val="right" w:pos="8838"/>
      </w:tabs>
      <w:spacing w:after="0" w:line="240" w:lineRule="auto"/>
    </w:pPr>
  </w:style>
  <w:style w:type="character" w:customStyle="1" w:styleId="FooterChar">
    <w:name w:val="Footer Char"/>
    <w:basedOn w:val="DefaultParagraphFont"/>
    <w:link w:val="Footer"/>
    <w:uiPriority w:val="99"/>
    <w:rsid w:val="00783123"/>
  </w:style>
  <w:style w:type="paragraph" w:styleId="Subtitle">
    <w:name w:val="Subtitle"/>
    <w:basedOn w:val="Normal"/>
    <w:next w:val="Normal"/>
    <w:link w:val="SubtitleChar"/>
    <w:uiPriority w:val="11"/>
    <w:qFormat/>
    <w:rsid w:val="0078312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83123"/>
    <w:rPr>
      <w:rFonts w:eastAsiaTheme="minorEastAsia"/>
      <w:color w:val="5A5A5A" w:themeColor="text1" w:themeTint="A5"/>
      <w:spacing w:val="15"/>
    </w:rPr>
  </w:style>
  <w:style w:type="character" w:styleId="SubtleReference">
    <w:name w:val="Subtle Reference"/>
    <w:uiPriority w:val="31"/>
    <w:qFormat/>
    <w:rsid w:val="002672E4"/>
    <w:rPr>
      <w:rFonts w:asciiTheme="minorHAnsi" w:hAnsiTheme="minorHAnsi"/>
      <w:b w:val="0"/>
      <w:i w:val="0"/>
      <w:smallCaps/>
      <w:color w:val="auto"/>
      <w:sz w:val="22"/>
    </w:rPr>
  </w:style>
  <w:style w:type="paragraph" w:styleId="ListParagraph">
    <w:name w:val="List Paragraph"/>
    <w:basedOn w:val="Normal"/>
    <w:uiPriority w:val="34"/>
    <w:qFormat/>
    <w:rsid w:val="0092365F"/>
    <w:pPr>
      <w:ind w:left="720"/>
      <w:contextualSpacing/>
    </w:pPr>
  </w:style>
  <w:style w:type="paragraph" w:styleId="TOCHeading">
    <w:name w:val="TOC Heading"/>
    <w:basedOn w:val="Heading1"/>
    <w:next w:val="Normal"/>
    <w:uiPriority w:val="39"/>
    <w:unhideWhenUsed/>
    <w:qFormat/>
    <w:rsid w:val="00B7648B"/>
    <w:pPr>
      <w:spacing w:line="259" w:lineRule="auto"/>
      <w:jc w:val="left"/>
      <w:outlineLvl w:val="9"/>
    </w:pPr>
    <w:rPr>
      <w:b w:val="0"/>
      <w:sz w:val="32"/>
    </w:rPr>
  </w:style>
  <w:style w:type="paragraph" w:styleId="TOC1">
    <w:name w:val="toc 1"/>
    <w:basedOn w:val="Normal"/>
    <w:next w:val="Normal"/>
    <w:autoRedefine/>
    <w:uiPriority w:val="39"/>
    <w:unhideWhenUsed/>
    <w:rsid w:val="00D950C5"/>
    <w:pPr>
      <w:tabs>
        <w:tab w:val="right" w:leader="dot" w:pos="8828"/>
      </w:tabs>
      <w:spacing w:after="0" w:line="360" w:lineRule="auto"/>
    </w:pPr>
  </w:style>
  <w:style w:type="paragraph" w:styleId="TOC2">
    <w:name w:val="toc 2"/>
    <w:basedOn w:val="Normal"/>
    <w:next w:val="Normal"/>
    <w:autoRedefine/>
    <w:uiPriority w:val="39"/>
    <w:unhideWhenUsed/>
    <w:rsid w:val="002D281C"/>
    <w:pPr>
      <w:tabs>
        <w:tab w:val="right" w:leader="dot" w:pos="8828"/>
      </w:tabs>
      <w:spacing w:after="100"/>
      <w:ind w:left="567"/>
    </w:pPr>
  </w:style>
  <w:style w:type="character" w:styleId="Hyperlink">
    <w:name w:val="Hyperlink"/>
    <w:basedOn w:val="DefaultParagraphFont"/>
    <w:uiPriority w:val="99"/>
    <w:unhideWhenUsed/>
    <w:rsid w:val="00F32706"/>
    <w:rPr>
      <w:color w:val="0563C1" w:themeColor="hyperlink"/>
      <w:u w:val="single"/>
    </w:rPr>
  </w:style>
  <w:style w:type="paragraph" w:styleId="Title">
    <w:name w:val="Title"/>
    <w:basedOn w:val="Normal"/>
    <w:next w:val="Normal"/>
    <w:link w:val="TitleCha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2706"/>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F32706"/>
    <w:rPr>
      <w:b/>
      <w:bCs/>
    </w:rPr>
  </w:style>
  <w:style w:type="character" w:customStyle="1" w:styleId="Heading3Char">
    <w:name w:val="Heading 3 Char"/>
    <w:basedOn w:val="DefaultParagraphFont"/>
    <w:link w:val="Heading3"/>
    <w:uiPriority w:val="9"/>
    <w:rsid w:val="00897136"/>
    <w:rPr>
      <w:rFonts w:ascii="Times New Roman" w:eastAsiaTheme="majorEastAsia" w:hAnsi="Times New Roman" w:cstheme="majorBidi"/>
      <w:b/>
      <w:sz w:val="28"/>
      <w:szCs w:val="24"/>
    </w:rPr>
  </w:style>
  <w:style w:type="paragraph" w:styleId="TableofFigures">
    <w:name w:val="table of figures"/>
    <w:basedOn w:val="Normal"/>
    <w:next w:val="Normal"/>
    <w:uiPriority w:val="99"/>
    <w:unhideWhenUsed/>
    <w:rsid w:val="00247C10"/>
    <w:pPr>
      <w:spacing w:after="0"/>
    </w:pPr>
  </w:style>
  <w:style w:type="paragraph" w:styleId="TOC4">
    <w:name w:val="toc 4"/>
    <w:basedOn w:val="Normal"/>
    <w:next w:val="Normal"/>
    <w:autoRedefine/>
    <w:uiPriority w:val="39"/>
    <w:semiHidden/>
    <w:unhideWhenUsed/>
    <w:rsid w:val="00247C10"/>
    <w:pPr>
      <w:spacing w:after="100"/>
      <w:ind w:left="660"/>
    </w:pPr>
  </w:style>
  <w:style w:type="paragraph" w:styleId="Bibliography">
    <w:name w:val="Bibliography"/>
    <w:basedOn w:val="Normal"/>
    <w:next w:val="Normal"/>
    <w:uiPriority w:val="37"/>
    <w:unhideWhenUsed/>
    <w:rsid w:val="00F860EE"/>
  </w:style>
  <w:style w:type="character" w:styleId="PlaceholderText">
    <w:name w:val="Placeholder Text"/>
    <w:basedOn w:val="DefaultParagraphFont"/>
    <w:uiPriority w:val="99"/>
    <w:semiHidden/>
    <w:rsid w:val="008A58AE"/>
    <w:rPr>
      <w:color w:val="808080"/>
    </w:rPr>
  </w:style>
  <w:style w:type="character" w:styleId="FollowedHyperlink">
    <w:name w:val="FollowedHyperlink"/>
    <w:basedOn w:val="DefaultParagraphFont"/>
    <w:uiPriority w:val="99"/>
    <w:semiHidden/>
    <w:unhideWhenUsed/>
    <w:rsid w:val="00C855AA"/>
    <w:rPr>
      <w:color w:val="954F72" w:themeColor="followedHyperlink"/>
      <w:u w:val="single"/>
    </w:rPr>
  </w:style>
  <w:style w:type="table" w:styleId="TableGrid">
    <w:name w:val="Table Grid"/>
    <w:basedOn w:val="Table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EA4E1F"/>
    <w:pPr>
      <w:spacing w:after="100" w:line="257" w:lineRule="auto"/>
      <w:ind w:left="1134"/>
    </w:pPr>
  </w:style>
  <w:style w:type="paragraph" w:styleId="BalloonText">
    <w:name w:val="Balloon Text"/>
    <w:basedOn w:val="Normal"/>
    <w:link w:val="BalloonTextChar"/>
    <w:uiPriority w:val="99"/>
    <w:semiHidden/>
    <w:unhideWhenUsed/>
    <w:rsid w:val="001019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Google%20Drive\Universidade%20do%20Minho\MEI\Computa&#231;&#227;o%20Gr&#225;fica\3%20-%20Ilumina&#231;&#227;o%20e%20Visualiza&#231;&#227;o%202\VI2_Cornell_Caustic\Report.docx" TargetMode="External"/><Relationship Id="rId21" Type="http://schemas.openxmlformats.org/officeDocument/2006/relationships/hyperlink" Target="file:///D:\Google%20Drive\Universidade%20do%20Minho\MEI\Computa&#231;&#227;o%20Gr&#225;fica\3%20-%20Ilumina&#231;&#227;o%20e%20Visualiza&#231;&#227;o%202\VI2_Cornell_Caustic\Report.docx" TargetMode="External"/><Relationship Id="rId42" Type="http://schemas.openxmlformats.org/officeDocument/2006/relationships/image" Target="media/image13.jpeg"/><Relationship Id="rId47" Type="http://schemas.openxmlformats.org/officeDocument/2006/relationships/chart" Target="charts/chart3.xml"/><Relationship Id="rId63" Type="http://schemas.openxmlformats.org/officeDocument/2006/relationships/chart" Target="charts/chart5.xml"/><Relationship Id="rId68" Type="http://schemas.openxmlformats.org/officeDocument/2006/relationships/image" Target="media/image34.jpeg"/><Relationship Id="rId16" Type="http://schemas.openxmlformats.org/officeDocument/2006/relationships/hyperlink" Target="file:///D:\Google%20Drive\Universidade%20do%20Minho\MEI\Computa&#231;&#227;o%20Gr&#225;fica\3%20-%20Ilumina&#231;&#227;o%20e%20Visualiza&#231;&#227;o%202\VI2_Cornell_Caustic\Report.docx" TargetMode="External"/><Relationship Id="rId11" Type="http://schemas.openxmlformats.org/officeDocument/2006/relationships/hyperlink" Target="file:///D:\Google%20Drive\Universidade%20do%20Minho\MEI\Computa&#231;&#227;o%20Gr&#225;fica\3%20-%20Ilumina&#231;&#227;o%20e%20Visualiza&#231;&#227;o%202\VI2_Cornell_Caustic\Report.docx" TargetMode="External"/><Relationship Id="rId32" Type="http://schemas.openxmlformats.org/officeDocument/2006/relationships/chart" Target="charts/chart1.xml"/><Relationship Id="rId37" Type="http://schemas.openxmlformats.org/officeDocument/2006/relationships/image" Target="media/image8.jpeg"/><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chart" Target="charts/chart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hyperlink" Target="file:///D:\Google%20Drive\Universidade%20do%20Minho\MEI\Computa&#231;&#227;o%20Gr&#225;fica\3%20-%20Ilumina&#231;&#227;o%20e%20Visualiza&#231;&#227;o%202\VI2_Cornell_Caustic\Report.docx" TargetMode="External"/><Relationship Id="rId22" Type="http://schemas.openxmlformats.org/officeDocument/2006/relationships/hyperlink" Target="file:///D:\Google%20Drive\Universidade%20do%20Minho\MEI\Computa&#231;&#227;o%20Gr&#225;fica\3%20-%20Ilumina&#231;&#227;o%20e%20Visualiza&#231;&#227;o%202\VI2_Cornell_Caustic\Report.docx" TargetMode="External"/><Relationship Id="rId27" Type="http://schemas.openxmlformats.org/officeDocument/2006/relationships/hyperlink" Target="file:///D:\Google%20Drive\Universidade%20do%20Minho\MEI\Computa&#231;&#227;o%20Gr&#225;fica\3%20-%20Ilumina&#231;&#227;o%20e%20Visualiza&#231;&#227;o%202\VI2_Cornell_Caustic\Report.docx" TargetMode="External"/><Relationship Id="rId30" Type="http://schemas.openxmlformats.org/officeDocument/2006/relationships/image" Target="media/image3.png"/><Relationship Id="rId35" Type="http://schemas.openxmlformats.org/officeDocument/2006/relationships/image" Target="media/image6.jpeg"/><Relationship Id="rId43" Type="http://schemas.openxmlformats.org/officeDocument/2006/relationships/image" Target="media/image14.jpeg"/><Relationship Id="rId48" Type="http://schemas.openxmlformats.org/officeDocument/2006/relationships/image" Target="media/image18.png"/><Relationship Id="rId56" Type="http://schemas.openxmlformats.org/officeDocument/2006/relationships/image" Target="media/image24.jpeg"/><Relationship Id="rId64" Type="http://schemas.openxmlformats.org/officeDocument/2006/relationships/image" Target="media/image31.png"/><Relationship Id="rId69" Type="http://schemas.openxmlformats.org/officeDocument/2006/relationships/image" Target="media/image35.jpeg"/><Relationship Id="rId77" Type="http://schemas.openxmlformats.org/officeDocument/2006/relationships/header" Target="header1.xml"/><Relationship Id="rId8" Type="http://schemas.openxmlformats.org/officeDocument/2006/relationships/hyperlink" Target="file:///D:\Google%20Drive\Universidade%20do%20Minho\MEI\Computa&#231;&#227;o%20Gr&#225;fica\3%20-%20Ilumina&#231;&#227;o%20e%20Visualiza&#231;&#227;o%202\VI2_Cornell_Caustic\Report.docx" TargetMode="External"/><Relationship Id="rId51" Type="http://schemas.openxmlformats.org/officeDocument/2006/relationships/image" Target="media/image19.jpeg"/><Relationship Id="rId72" Type="http://schemas.openxmlformats.org/officeDocument/2006/relationships/image" Target="media/image38.jpe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file:///D:\Google%20Drive\Universidade%20do%20Minho\MEI\Computa&#231;&#227;o%20Gr&#225;fica\3%20-%20Ilumina&#231;&#227;o%20e%20Visualiza&#231;&#227;o%202\VI2_Cornell_Caustic\Report.docx" TargetMode="External"/><Relationship Id="rId17" Type="http://schemas.openxmlformats.org/officeDocument/2006/relationships/hyperlink" Target="file:///D:\Google%20Drive\Universidade%20do%20Minho\MEI\Computa&#231;&#227;o%20Gr&#225;fica\3%20-%20Ilumina&#231;&#227;o%20e%20Visualiza&#231;&#227;o%202\VI2_Cornell_Caustic\Report.docx" TargetMode="External"/><Relationship Id="rId25" Type="http://schemas.openxmlformats.org/officeDocument/2006/relationships/hyperlink" Target="file:///D:\Google%20Drive\Universidade%20do%20Minho\MEI\Computa&#231;&#227;o%20Gr&#225;fica\3%20-%20Ilumina&#231;&#227;o%20e%20Visualiza&#231;&#227;o%202\VI2_Cornell_Caustic\Report.docx" TargetMode="External"/><Relationship Id="rId33" Type="http://schemas.openxmlformats.org/officeDocument/2006/relationships/image" Target="media/image5.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27.jpeg"/><Relationship Id="rId67" Type="http://schemas.openxmlformats.org/officeDocument/2006/relationships/image" Target="media/image33.jpeg"/><Relationship Id="rId20" Type="http://schemas.openxmlformats.org/officeDocument/2006/relationships/hyperlink" Target="file:///D:\Google%20Drive\Universidade%20do%20Minho\MEI\Computa&#231;&#227;o%20Gr&#225;fica\3%20-%20Ilumina&#231;&#227;o%20e%20Visualiza&#231;&#227;o%202\VI2_Cornell_Caustic\Report.docx" TargetMode="External"/><Relationship Id="rId41" Type="http://schemas.openxmlformats.org/officeDocument/2006/relationships/image" Target="media/image12.jpe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6.jpe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oogle%20Drive\Universidade%20do%20Minho\MEI\Computa&#231;&#227;o%20Gr&#225;fica\3%20-%20Ilumina&#231;&#227;o%20e%20Visualiza&#231;&#227;o%202\VI2_Cornell_Caustic\Report.docx" TargetMode="External"/><Relationship Id="rId23" Type="http://schemas.openxmlformats.org/officeDocument/2006/relationships/hyperlink" Target="file:///D:\Google%20Drive\Universidade%20do%20Minho\MEI\Computa&#231;&#227;o%20Gr&#225;fica\3%20-%20Ilumina&#231;&#227;o%20e%20Visualiza&#231;&#227;o%202\VI2_Cornell_Caustic\Report.docx" TargetMode="External"/><Relationship Id="rId28" Type="http://schemas.openxmlformats.org/officeDocument/2006/relationships/image" Target="media/image1.jpeg"/><Relationship Id="rId36" Type="http://schemas.openxmlformats.org/officeDocument/2006/relationships/image" Target="media/image7.jpeg"/><Relationship Id="rId49" Type="http://schemas.openxmlformats.org/officeDocument/2006/relationships/oleObject" Target="embeddings/Microsoft_Excel_Chart1.xls"/><Relationship Id="rId57" Type="http://schemas.openxmlformats.org/officeDocument/2006/relationships/image" Target="media/image25.jpeg"/><Relationship Id="rId10" Type="http://schemas.openxmlformats.org/officeDocument/2006/relationships/hyperlink" Target="file:///D:\Google%20Drive\Universidade%20do%20Minho\MEI\Computa&#231;&#227;o%20Gr&#225;fica\3%20-%20Ilumina&#231;&#227;o%20e%20Visualiza&#231;&#227;o%202\VI2_Cornell_Caustic\Report.docx" TargetMode="External"/><Relationship Id="rId31" Type="http://schemas.openxmlformats.org/officeDocument/2006/relationships/image" Target="media/image4.png"/><Relationship Id="rId44" Type="http://schemas.openxmlformats.org/officeDocument/2006/relationships/image" Target="media/image15.jpe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oleObject" Target="embeddings/Microsoft_Excel_Chart2.xls"/><Relationship Id="rId73" Type="http://schemas.openxmlformats.org/officeDocument/2006/relationships/image" Target="media/image39.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3" Type="http://schemas.openxmlformats.org/officeDocument/2006/relationships/hyperlink" Target="file:///D:\Google%20Drive\Universidade%20do%20Minho\MEI\Computa&#231;&#227;o%20Gr&#225;fica\3%20-%20Ilumina&#231;&#227;o%20e%20Visualiza&#231;&#227;o%202\VI2_Cornell_Caustic\Report.docx" TargetMode="External"/><Relationship Id="rId18" Type="http://schemas.openxmlformats.org/officeDocument/2006/relationships/hyperlink" Target="file:///D:\Google%20Drive\Universidade%20do%20Minho\MEI\Computa&#231;&#227;o%20Gr&#225;fica\3%20-%20Ilumina&#231;&#227;o%20e%20Visualiza&#231;&#227;o%202\VI2_Cornell_Caustic\Report.docx" TargetMode="External"/><Relationship Id="rId39" Type="http://schemas.openxmlformats.org/officeDocument/2006/relationships/image" Target="media/image10.jpeg"/><Relationship Id="rId34" Type="http://schemas.openxmlformats.org/officeDocument/2006/relationships/chart" Target="charts/chart2.xml"/><Relationship Id="rId50" Type="http://schemas.openxmlformats.org/officeDocument/2006/relationships/chart" Target="charts/chart4.xml"/><Relationship Id="rId55" Type="http://schemas.openxmlformats.org/officeDocument/2006/relationships/image" Target="media/image23.jpeg"/><Relationship Id="rId76" Type="http://schemas.openxmlformats.org/officeDocument/2006/relationships/oleObject" Target="embeddings/Microsoft_Excel_Chart3.xls"/><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image" Target="media/image2.jpeg"/><Relationship Id="rId24" Type="http://schemas.openxmlformats.org/officeDocument/2006/relationships/hyperlink" Target="file:///D:\Google%20Drive\Universidade%20do%20Minho\MEI\Computa&#231;&#227;o%20Gr&#225;fica\3%20-%20Ilumina&#231;&#227;o%20e%20Visualiza&#231;&#227;o%202\VI2_Cornell_Caustic\Report.docx" TargetMode="External"/><Relationship Id="rId40" Type="http://schemas.openxmlformats.org/officeDocument/2006/relationships/image" Target="media/image11.jpeg"/><Relationship Id="rId45" Type="http://schemas.openxmlformats.org/officeDocument/2006/relationships/image" Target="media/image16.jpeg"/><Relationship Id="rId66"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Sheet1!$D$4:$F$4</c:f>
              <c:numCache>
                <c:formatCode>General</c:formatCode>
                <c:ptCount val="3"/>
                <c:pt idx="0">
                  <c:v>97</c:v>
                </c:pt>
                <c:pt idx="1">
                  <c:v>2416.3000000000002</c:v>
                </c:pt>
              </c:numCache>
            </c:numRef>
          </c:val>
          <c:extLst xmlns:c16r2="http://schemas.microsoft.com/office/drawing/2015/06/chart">
            <c:ext xmlns:c16="http://schemas.microsoft.com/office/drawing/2014/chart" uri="{C3380CC4-5D6E-409C-BE32-E72D297353CC}">
              <c16:uniqueId val="{00000000-0EA5-4650-9C61-6D5FE61920B6}"/>
            </c:ext>
          </c:extLst>
        </c:ser>
        <c:ser>
          <c:idx val="1"/>
          <c:order val="1"/>
          <c:tx>
            <c:strRef>
              <c:f>Sheet1!$B$5</c:f>
              <c:strCache>
                <c:ptCount val="1"/>
                <c:pt idx="0">
                  <c:v>Best Candidate</c:v>
                </c:pt>
              </c:strCache>
            </c:strRef>
          </c:tx>
          <c:spPr>
            <a:solidFill>
              <a:schemeClr val="accent2"/>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Sheet1!$D$5:$F$5</c:f>
              <c:numCache>
                <c:formatCode>General</c:formatCode>
                <c:ptCount val="3"/>
                <c:pt idx="0">
                  <c:v>64.900000000000006</c:v>
                </c:pt>
                <c:pt idx="1">
                  <c:v>2341.5</c:v>
                </c:pt>
                <c:pt idx="2">
                  <c:v>6051.8</c:v>
                </c:pt>
              </c:numCache>
            </c:numRef>
          </c:val>
          <c:extLst xmlns:c16r2="http://schemas.microsoft.com/office/drawing/2015/06/chart">
            <c:ext xmlns:c16="http://schemas.microsoft.com/office/drawing/2014/chart" uri="{C3380CC4-5D6E-409C-BE32-E72D297353CC}">
              <c16:uniqueId val="{00000001-0EA5-4650-9C61-6D5FE61920B6}"/>
            </c:ext>
          </c:extLst>
        </c:ser>
        <c:ser>
          <c:idx val="2"/>
          <c:order val="2"/>
          <c:tx>
            <c:strRef>
              <c:f>Sheet1!$B$6</c:f>
              <c:strCache>
                <c:ptCount val="1"/>
                <c:pt idx="0">
                  <c:v>Halton</c:v>
                </c:pt>
              </c:strCache>
            </c:strRef>
          </c:tx>
          <c:spPr>
            <a:solidFill>
              <a:schemeClr val="accent3"/>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Sheet1!$D$6:$F$6</c:f>
              <c:numCache>
                <c:formatCode>General</c:formatCode>
                <c:ptCount val="3"/>
                <c:pt idx="0">
                  <c:v>65.400000000000006</c:v>
                </c:pt>
                <c:pt idx="1">
                  <c:v>2331.1</c:v>
                </c:pt>
                <c:pt idx="2">
                  <c:v>6097.1</c:v>
                </c:pt>
              </c:numCache>
            </c:numRef>
          </c:val>
          <c:extLst xmlns:c16r2="http://schemas.microsoft.com/office/drawing/2015/06/chart">
            <c:ext xmlns:c16="http://schemas.microsoft.com/office/drawing/2014/chart" uri="{C3380CC4-5D6E-409C-BE32-E72D297353CC}">
              <c16:uniqueId val="{00000002-0EA5-4650-9C61-6D5FE61920B6}"/>
            </c:ext>
          </c:extLst>
        </c:ser>
        <c:ser>
          <c:idx val="3"/>
          <c:order val="3"/>
          <c:tx>
            <c:strRef>
              <c:f>Sheet1!$B$7</c:f>
              <c:strCache>
                <c:ptCount val="1"/>
                <c:pt idx="0">
                  <c:v>Low Discrepancy</c:v>
                </c:pt>
              </c:strCache>
            </c:strRef>
          </c:tx>
          <c:spPr>
            <a:solidFill>
              <a:schemeClr val="accent4"/>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Sheet1!$D$7:$F$7</c:f>
              <c:numCache>
                <c:formatCode>General</c:formatCode>
                <c:ptCount val="3"/>
                <c:pt idx="0">
                  <c:v>66.3</c:v>
                </c:pt>
                <c:pt idx="1">
                  <c:v>2338.6999999999998</c:v>
                </c:pt>
                <c:pt idx="2">
                  <c:v>6093.5</c:v>
                </c:pt>
              </c:numCache>
            </c:numRef>
          </c:val>
          <c:extLst xmlns:c16r2="http://schemas.microsoft.com/office/drawing/2015/06/chart">
            <c:ext xmlns:c16="http://schemas.microsoft.com/office/drawing/2014/chart" uri="{C3380CC4-5D6E-409C-BE32-E72D297353CC}">
              <c16:uniqueId val="{00000003-0EA5-4650-9C61-6D5FE61920B6}"/>
            </c:ext>
          </c:extLst>
        </c:ser>
        <c:ser>
          <c:idx val="4"/>
          <c:order val="4"/>
          <c:tx>
            <c:strRef>
              <c:f>Sheet1!$B$8</c:f>
              <c:strCache>
                <c:ptCount val="1"/>
                <c:pt idx="0">
                  <c:v>Random</c:v>
                </c:pt>
              </c:strCache>
            </c:strRef>
          </c:tx>
          <c:spPr>
            <a:solidFill>
              <a:schemeClr val="accent5"/>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Sheet1!$D$8:$F$8</c:f>
              <c:numCache>
                <c:formatCode>General</c:formatCode>
                <c:ptCount val="3"/>
                <c:pt idx="0">
                  <c:v>57.3</c:v>
                </c:pt>
                <c:pt idx="1">
                  <c:v>2318.1999999999998</c:v>
                </c:pt>
                <c:pt idx="2">
                  <c:v>6062.7</c:v>
                </c:pt>
              </c:numCache>
            </c:numRef>
          </c:val>
          <c:extLst xmlns:c16r2="http://schemas.microsoft.com/office/drawing/2015/06/chart">
            <c:ext xmlns:c16="http://schemas.microsoft.com/office/drawing/2014/chart" uri="{C3380CC4-5D6E-409C-BE32-E72D297353CC}">
              <c16:uniqueId val="{00000004-0EA5-4650-9C61-6D5FE61920B6}"/>
            </c:ext>
          </c:extLst>
        </c:ser>
        <c:ser>
          <c:idx val="5"/>
          <c:order val="5"/>
          <c:tx>
            <c:strRef>
              <c:f>Sheet1!$B$9</c:f>
              <c:strCache>
                <c:ptCount val="1"/>
                <c:pt idx="0">
                  <c:v>Stratified</c:v>
                </c:pt>
              </c:strCache>
            </c:strRef>
          </c:tx>
          <c:spPr>
            <a:solidFill>
              <a:schemeClr val="accent6"/>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Sheet1!$D$9:$F$9</c:f>
              <c:numCache>
                <c:formatCode>General</c:formatCode>
                <c:ptCount val="3"/>
                <c:pt idx="0">
                  <c:v>65.5</c:v>
                </c:pt>
                <c:pt idx="1">
                  <c:v>3193.1</c:v>
                </c:pt>
                <c:pt idx="2">
                  <c:v>6099.1</c:v>
                </c:pt>
              </c:numCache>
            </c:numRef>
          </c:val>
          <c:extLst xmlns:c16r2="http://schemas.microsoft.com/office/drawing/2015/06/chart">
            <c:ext xmlns:c16="http://schemas.microsoft.com/office/drawing/2014/chart" uri="{C3380CC4-5D6E-409C-BE32-E72D297353CC}">
              <c16:uniqueId val="{00000005-0EA5-4650-9C61-6D5FE61920B6}"/>
            </c:ext>
          </c:extLst>
        </c:ser>
        <c:dLbls>
          <c:showLegendKey val="0"/>
          <c:showVal val="0"/>
          <c:showCatName val="0"/>
          <c:showSerName val="0"/>
          <c:showPercent val="0"/>
          <c:showBubbleSize val="0"/>
        </c:dLbls>
        <c:gapWidth val="219"/>
        <c:overlap val="-27"/>
        <c:axId val="-1398378736"/>
        <c:axId val="-1398378192"/>
      </c:barChart>
      <c:catAx>
        <c:axId val="-1398378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8192"/>
        <c:crosses val="autoZero"/>
        <c:auto val="1"/>
        <c:lblAlgn val="ctr"/>
        <c:lblOffset val="100"/>
        <c:noMultiLvlLbl val="0"/>
      </c:catAx>
      <c:valAx>
        <c:axId val="-1398378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873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extLst xmlns:c16r2="http://schemas.microsoft.com/office/drawing/2015/06/chart">
            <c:ext xmlns:c16="http://schemas.microsoft.com/office/drawing/2014/chart" uri="{C3380CC4-5D6E-409C-BE32-E72D297353CC}">
              <c16:uniqueId val="{00000000-2BC9-42D7-ADCD-4BAFBC153C92}"/>
            </c:ext>
          </c:extLst>
        </c:ser>
        <c:dLbls>
          <c:dLblPos val="outEnd"/>
          <c:showLegendKey val="0"/>
          <c:showVal val="1"/>
          <c:showCatName val="0"/>
          <c:showSerName val="0"/>
          <c:showPercent val="0"/>
          <c:showBubbleSize val="0"/>
        </c:dLbls>
        <c:gapWidth val="219"/>
        <c:overlap val="-27"/>
        <c:axId val="-1398376560"/>
        <c:axId val="-1398376016"/>
      </c:barChart>
      <c:catAx>
        <c:axId val="-1398376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6016"/>
        <c:crosses val="autoZero"/>
        <c:auto val="1"/>
        <c:lblAlgn val="ctr"/>
        <c:lblOffset val="100"/>
        <c:noMultiLvlLbl val="0"/>
      </c:catAx>
      <c:valAx>
        <c:axId val="-1398376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6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 (no caustic photons)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xmlns:c16r2="http://schemas.microsoft.com/office/drawing/2015/06/char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1398373840"/>
        <c:axId val="-1398373296"/>
      </c:barChart>
      <c:catAx>
        <c:axId val="-1398373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3296"/>
        <c:crosses val="autoZero"/>
        <c:auto val="1"/>
        <c:lblAlgn val="ctr"/>
        <c:lblOffset val="100"/>
        <c:noMultiLvlLbl val="0"/>
      </c:catAx>
      <c:valAx>
        <c:axId val="-1398373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373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c:f>
              <c:strCache>
                <c:ptCount val="1"/>
                <c:pt idx="0">
                  <c:v>Photon 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xmlns:c16r2="http://schemas.microsoft.com/office/drawing/2015/06/char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1409140544"/>
        <c:axId val="-1409144896"/>
      </c:barChart>
      <c:catAx>
        <c:axId val="-1409140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44896"/>
        <c:crosses val="autoZero"/>
        <c:auto val="1"/>
        <c:lblAlgn val="ctr"/>
        <c:lblOffset val="100"/>
        <c:noMultiLvlLbl val="0"/>
      </c:catAx>
      <c:valAx>
        <c:axId val="-1409144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40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Sheet1!$F$2</c:f>
              <c:strCache>
                <c:ptCount val="1"/>
                <c:pt idx="0">
                  <c:v>Photon Map (with caustic photons)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Sheet1!$B$5:$B$9</c:f>
              <c:strCache>
                <c:ptCount val="5"/>
                <c:pt idx="0">
                  <c:v>Best Candidate</c:v>
                </c:pt>
                <c:pt idx="1">
                  <c:v>Halton</c:v>
                </c:pt>
                <c:pt idx="2">
                  <c:v>Low Discrepancy</c:v>
                </c:pt>
                <c:pt idx="3">
                  <c:v>Random</c:v>
                </c:pt>
                <c:pt idx="4">
                  <c:v>Stratified</c:v>
                </c:pt>
              </c:strCache>
            </c:strRef>
          </c:cat>
          <c:val>
            <c:numRef>
              <c:f>Sheet1!$F$5:$F$9</c:f>
              <c:numCache>
                <c:formatCode>General</c:formatCode>
                <c:ptCount val="5"/>
                <c:pt idx="0">
                  <c:v>6051.8</c:v>
                </c:pt>
                <c:pt idx="1">
                  <c:v>6097.1</c:v>
                </c:pt>
                <c:pt idx="2">
                  <c:v>6093.5</c:v>
                </c:pt>
                <c:pt idx="3">
                  <c:v>6062.7</c:v>
                </c:pt>
                <c:pt idx="4">
                  <c:v>6099.1</c:v>
                </c:pt>
              </c:numCache>
            </c:numRef>
          </c:val>
        </c:ser>
        <c:dLbls>
          <c:dLblPos val="outEnd"/>
          <c:showLegendKey val="0"/>
          <c:showVal val="1"/>
          <c:showCatName val="0"/>
          <c:showSerName val="0"/>
          <c:showPercent val="0"/>
          <c:showBubbleSize val="0"/>
        </c:dLbls>
        <c:gapWidth val="219"/>
        <c:overlap val="-27"/>
        <c:axId val="-1409137824"/>
        <c:axId val="-1409140000"/>
      </c:barChart>
      <c:catAx>
        <c:axId val="-1409137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40000"/>
        <c:crosses val="autoZero"/>
        <c:auto val="1"/>
        <c:lblAlgn val="ctr"/>
        <c:lblOffset val="100"/>
        <c:noMultiLvlLbl val="0"/>
      </c:catAx>
      <c:valAx>
        <c:axId val="-1409140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378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01069866266715"/>
          <c:y val="4.5624222314392365E-2"/>
          <c:w val="0.84005279340082495"/>
          <c:h val="0.62976580436777629"/>
        </c:manualLayout>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Sheet1!$C$4:$E$4</c:f>
              <c:numCache>
                <c:formatCode>General</c:formatCode>
                <c:ptCount val="3"/>
                <c:pt idx="0">
                  <c:v>0.24748200000000001</c:v>
                </c:pt>
                <c:pt idx="1">
                  <c:v>0.23219600000000001</c:v>
                </c:pt>
              </c:numCache>
            </c:numRef>
          </c:val>
        </c:ser>
        <c:ser>
          <c:idx val="1"/>
          <c:order val="1"/>
          <c:tx>
            <c:strRef>
              <c:f>Sheet1!$B$5</c:f>
              <c:strCache>
                <c:ptCount val="1"/>
                <c:pt idx="0">
                  <c:v>Best Candidate</c:v>
                </c:pt>
              </c:strCache>
            </c:strRef>
          </c:tx>
          <c:spPr>
            <a:solidFill>
              <a:schemeClr val="accent2"/>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Sheet1!$C$5:$E$5</c:f>
              <c:numCache>
                <c:formatCode>General</c:formatCode>
                <c:ptCount val="3"/>
                <c:pt idx="0">
                  <c:v>0.24777099999999999</c:v>
                </c:pt>
                <c:pt idx="1">
                  <c:v>0.23221600000000001</c:v>
                </c:pt>
                <c:pt idx="2">
                  <c:v>0.17823600000000001</c:v>
                </c:pt>
              </c:numCache>
            </c:numRef>
          </c:val>
        </c:ser>
        <c:ser>
          <c:idx val="2"/>
          <c:order val="2"/>
          <c:tx>
            <c:strRef>
              <c:f>Sheet1!$B$6</c:f>
              <c:strCache>
                <c:ptCount val="1"/>
                <c:pt idx="0">
                  <c:v>Halton</c:v>
                </c:pt>
              </c:strCache>
            </c:strRef>
          </c:tx>
          <c:spPr>
            <a:solidFill>
              <a:schemeClr val="accent3"/>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Sheet1!$C$6:$E$6</c:f>
              <c:numCache>
                <c:formatCode>General</c:formatCode>
                <c:ptCount val="3"/>
                <c:pt idx="0">
                  <c:v>0.24773999999999999</c:v>
                </c:pt>
                <c:pt idx="1">
                  <c:v>0.23221</c:v>
                </c:pt>
                <c:pt idx="2">
                  <c:v>0.17807100000000001</c:v>
                </c:pt>
              </c:numCache>
            </c:numRef>
          </c:val>
        </c:ser>
        <c:ser>
          <c:idx val="3"/>
          <c:order val="3"/>
          <c:tx>
            <c:strRef>
              <c:f>Sheet1!$B$7</c:f>
              <c:strCache>
                <c:ptCount val="1"/>
                <c:pt idx="0">
                  <c:v>Low Discrepancy</c:v>
                </c:pt>
              </c:strCache>
            </c:strRef>
          </c:tx>
          <c:spPr>
            <a:solidFill>
              <a:schemeClr val="accent4"/>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Sheet1!$C$7:$E$7</c:f>
              <c:numCache>
                <c:formatCode>General</c:formatCode>
                <c:ptCount val="3"/>
                <c:pt idx="0">
                  <c:v>0.24741099999999999</c:v>
                </c:pt>
                <c:pt idx="1">
                  <c:v>0.23222999999999999</c:v>
                </c:pt>
                <c:pt idx="2">
                  <c:v>0.17494299999999999</c:v>
                </c:pt>
              </c:numCache>
            </c:numRef>
          </c:val>
        </c:ser>
        <c:ser>
          <c:idx val="4"/>
          <c:order val="4"/>
          <c:tx>
            <c:strRef>
              <c:f>Sheet1!$B$8</c:f>
              <c:strCache>
                <c:ptCount val="1"/>
                <c:pt idx="0">
                  <c:v>Random</c:v>
                </c:pt>
              </c:strCache>
            </c:strRef>
          </c:tx>
          <c:spPr>
            <a:solidFill>
              <a:schemeClr val="accent5"/>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Sheet1!$C$8:$E$8</c:f>
              <c:numCache>
                <c:formatCode>General</c:formatCode>
                <c:ptCount val="3"/>
                <c:pt idx="0">
                  <c:v>0.24776400000000001</c:v>
                </c:pt>
                <c:pt idx="1">
                  <c:v>0.232242</c:v>
                </c:pt>
                <c:pt idx="2">
                  <c:v>0.16332769999999999</c:v>
                </c:pt>
              </c:numCache>
            </c:numRef>
          </c:val>
        </c:ser>
        <c:ser>
          <c:idx val="5"/>
          <c:order val="5"/>
          <c:tx>
            <c:strRef>
              <c:f>Sheet1!$B$9</c:f>
              <c:strCache>
                <c:ptCount val="1"/>
                <c:pt idx="0">
                  <c:v>Stratified</c:v>
                </c:pt>
              </c:strCache>
            </c:strRef>
          </c:tx>
          <c:spPr>
            <a:solidFill>
              <a:schemeClr val="accent6"/>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Sheet1!$C$9:$E$9</c:f>
              <c:numCache>
                <c:formatCode>General</c:formatCode>
                <c:ptCount val="3"/>
                <c:pt idx="0">
                  <c:v>0.24771499999999999</c:v>
                </c:pt>
                <c:pt idx="1">
                  <c:v>0.23225999999999999</c:v>
                </c:pt>
                <c:pt idx="2">
                  <c:v>0.17924300000000001</c:v>
                </c:pt>
              </c:numCache>
            </c:numRef>
          </c:val>
        </c:ser>
        <c:dLbls>
          <c:showLegendKey val="0"/>
          <c:showVal val="0"/>
          <c:showCatName val="0"/>
          <c:showSerName val="0"/>
          <c:showPercent val="0"/>
          <c:showBubbleSize val="0"/>
        </c:dLbls>
        <c:gapWidth val="219"/>
        <c:overlap val="-27"/>
        <c:axId val="-1409135648"/>
        <c:axId val="-1409144352"/>
      </c:barChart>
      <c:catAx>
        <c:axId val="-1409135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44352"/>
        <c:crosses val="autoZero"/>
        <c:auto val="1"/>
        <c:lblAlgn val="ctr"/>
        <c:lblOffset val="100"/>
        <c:noMultiLvlLbl val="0"/>
      </c:catAx>
      <c:valAx>
        <c:axId val="-1409144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RMSE</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1356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Reversed" id="23">
  <a:schemeClr val="accent3"/>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B196B440-AA11-4C47-A2FE-8C22A8870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29</Pages>
  <Words>2215</Words>
  <Characters>12626</Characters>
  <Application>Microsoft Office Word</Application>
  <DocSecurity>0</DocSecurity>
  <Lines>105</Lines>
  <Paragraphs>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Rafael Antunes</cp:lastModifiedBy>
  <cp:revision>154</cp:revision>
  <cp:lastPrinted>2016-02-07T23:44:00Z</cp:lastPrinted>
  <dcterms:created xsi:type="dcterms:W3CDTF">2015-10-20T15:13:00Z</dcterms:created>
  <dcterms:modified xsi:type="dcterms:W3CDTF">2016-06-17T15:24:00Z</dcterms:modified>
</cp:coreProperties>
</file>