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rPr>
        <mc:AlternateContent>
          <mc:Choice Requires="wps">
            <w:drawing>
              <wp:anchor distT="45720" distB="45720" distL="114300" distR="114300" simplePos="0" relativeHeight="251625472" behindDoc="0" locked="0" layoutInCell="1" allowOverlap="1" wp14:anchorId="74B3371F" wp14:editId="48C83529">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53033D" w:rsidRPr="008A2BBC" w:rsidRDefault="0053033D" w:rsidP="00AC4FE1">
                            <w:pPr>
                              <w:jc w:val="center"/>
                              <w:rPr>
                                <w:rFonts w:cs="Times New Roman"/>
                                <w:sz w:val="32"/>
                                <w:szCs w:val="32"/>
                              </w:rPr>
                            </w:pPr>
                            <w:r w:rsidRPr="008A2BBC">
                              <w:rPr>
                                <w:rFonts w:cs="Times New Roman"/>
                                <w:sz w:val="32"/>
                                <w:szCs w:val="32"/>
                              </w:rPr>
                              <w:t>Computer Graphics</w:t>
                            </w:r>
                          </w:p>
                          <w:p w14:paraId="4A932E22" w14:textId="690A28B1" w:rsidR="0053033D" w:rsidRPr="008A2BBC" w:rsidRDefault="0053033D"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53033D" w:rsidRPr="008A2BBC" w:rsidRDefault="0053033D"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25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53033D" w:rsidRPr="008A2BBC" w:rsidRDefault="0053033D" w:rsidP="00AC4FE1">
                      <w:pPr>
                        <w:jc w:val="center"/>
                        <w:rPr>
                          <w:rFonts w:cs="Times New Roman"/>
                          <w:sz w:val="32"/>
                          <w:szCs w:val="32"/>
                        </w:rPr>
                      </w:pPr>
                      <w:r w:rsidRPr="008A2BBC">
                        <w:rPr>
                          <w:rFonts w:cs="Times New Roman"/>
                          <w:sz w:val="32"/>
                          <w:szCs w:val="32"/>
                        </w:rPr>
                        <w:t>Computer Graphics</w:t>
                      </w:r>
                    </w:p>
                    <w:p w14:paraId="4A932E22" w14:textId="690A28B1" w:rsidR="0053033D" w:rsidRPr="008A2BBC" w:rsidRDefault="0053033D"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53033D" w:rsidRPr="008A2BBC" w:rsidRDefault="0053033D"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TOCHeading"/>
            <w:rPr>
              <w:rFonts w:asciiTheme="minorHAnsi" w:eastAsiaTheme="minorHAnsi" w:hAnsiTheme="minorHAnsi" w:cstheme="minorBidi"/>
              <w:sz w:val="22"/>
              <w:szCs w:val="22"/>
            </w:rPr>
          </w:pPr>
        </w:p>
        <w:p w14:paraId="74B33564" w14:textId="272A01E1" w:rsidR="00F32706" w:rsidRPr="00C54F98" w:rsidDel="00D73663" w:rsidRDefault="00F32706" w:rsidP="00F32706">
          <w:pPr>
            <w:pStyle w:val="TOCHeading"/>
            <w:jc w:val="center"/>
            <w:rPr>
              <w:del w:id="0" w:author="Rafael Antunes" w:date="2016-06-17T13:16:00Z"/>
              <w:rFonts w:cs="Times New Roman"/>
              <w:b/>
              <w:sz w:val="44"/>
              <w:szCs w:val="44"/>
            </w:rPr>
          </w:pPr>
          <w:r w:rsidRPr="00C54F98">
            <w:rPr>
              <w:rFonts w:cs="Times New Roman"/>
              <w:b/>
              <w:sz w:val="44"/>
              <w:szCs w:val="44"/>
            </w:rPr>
            <w:t>Table of Contents</w:t>
          </w:r>
        </w:p>
        <w:p w14:paraId="74B33565" w14:textId="77777777" w:rsidR="002D281C" w:rsidRPr="00C54F98" w:rsidRDefault="002D281C" w:rsidP="00D73663">
          <w:pPr>
            <w:pStyle w:val="TOCHeading"/>
            <w:jc w:val="center"/>
            <w:pPrChange w:id="1" w:author="Rafael Antunes" w:date="2016-06-17T13:16:00Z">
              <w:pPr/>
            </w:pPrChange>
          </w:pPr>
        </w:p>
        <w:p w14:paraId="74B33567" w14:textId="77777777" w:rsidR="00F32706" w:rsidRPr="00C54F98" w:rsidRDefault="00F32706" w:rsidP="00F32706"/>
        <w:p w14:paraId="362FF71B" w14:textId="77777777" w:rsidR="00AE3B75" w:rsidRDefault="00F32706">
          <w:pPr>
            <w:pStyle w:val="TOC1"/>
            <w:rPr>
              <w:ins w:id="2" w:author="Rafael Antunes" w:date="2016-06-17T13:56:00Z"/>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ins w:id="3" w:author="Rafael Antunes" w:date="2016-06-17T13:56:00Z">
            <w:r w:rsidR="00AE3B75" w:rsidRPr="001E465B">
              <w:rPr>
                <w:rStyle w:val="Hyperlink"/>
                <w:noProof/>
              </w:rPr>
              <w:fldChar w:fldCharType="begin"/>
            </w:r>
            <w:r w:rsidR="00AE3B75" w:rsidRPr="001E465B">
              <w:rPr>
                <w:rStyle w:val="Hyperlink"/>
                <w:noProof/>
              </w:rPr>
              <w:instrText xml:space="preserve"> </w:instrText>
            </w:r>
            <w:r w:rsidR="00AE3B75">
              <w:rPr>
                <w:noProof/>
              </w:rPr>
              <w:instrText>HYPERLINK \l "_Toc453935116"</w:instrText>
            </w:r>
            <w:r w:rsidR="00AE3B75" w:rsidRPr="001E465B">
              <w:rPr>
                <w:rStyle w:val="Hyperlink"/>
                <w:noProof/>
              </w:rPr>
              <w:instrText xml:space="preserve"> </w:instrText>
            </w:r>
            <w:r w:rsidR="00AE3B75" w:rsidRPr="001E465B">
              <w:rPr>
                <w:rStyle w:val="Hyperlink"/>
                <w:noProof/>
              </w:rPr>
            </w:r>
            <w:r w:rsidR="00AE3B75" w:rsidRPr="001E465B">
              <w:rPr>
                <w:rStyle w:val="Hyperlink"/>
                <w:noProof/>
              </w:rPr>
              <w:fldChar w:fldCharType="separate"/>
            </w:r>
            <w:r w:rsidR="00AE3B75" w:rsidRPr="001E465B">
              <w:rPr>
                <w:rStyle w:val="Hyperlink"/>
                <w:noProof/>
              </w:rPr>
              <w:t>Abstract</w:t>
            </w:r>
            <w:r w:rsidR="00AE3B75">
              <w:rPr>
                <w:noProof/>
                <w:webHidden/>
              </w:rPr>
              <w:tab/>
            </w:r>
            <w:r w:rsidR="00AE3B75">
              <w:rPr>
                <w:noProof/>
                <w:webHidden/>
              </w:rPr>
              <w:fldChar w:fldCharType="begin"/>
            </w:r>
            <w:r w:rsidR="00AE3B75">
              <w:rPr>
                <w:noProof/>
                <w:webHidden/>
              </w:rPr>
              <w:instrText xml:space="preserve"> PAGEREF _Toc453935116 \h </w:instrText>
            </w:r>
            <w:r w:rsidR="00AE3B75">
              <w:rPr>
                <w:noProof/>
                <w:webHidden/>
              </w:rPr>
            </w:r>
          </w:ins>
          <w:r w:rsidR="00AE3B75">
            <w:rPr>
              <w:noProof/>
              <w:webHidden/>
            </w:rPr>
            <w:fldChar w:fldCharType="separate"/>
          </w:r>
          <w:ins w:id="4" w:author="Rafael Antunes" w:date="2016-06-17T13:56:00Z">
            <w:r w:rsidR="00AE3B75">
              <w:rPr>
                <w:noProof/>
                <w:webHidden/>
              </w:rPr>
              <w:t>4</w:t>
            </w:r>
            <w:r w:rsidR="00AE3B75">
              <w:rPr>
                <w:noProof/>
                <w:webHidden/>
              </w:rPr>
              <w:fldChar w:fldCharType="end"/>
            </w:r>
            <w:r w:rsidR="00AE3B75" w:rsidRPr="001E465B">
              <w:rPr>
                <w:rStyle w:val="Hyperlink"/>
                <w:noProof/>
              </w:rPr>
              <w:fldChar w:fldCharType="end"/>
            </w:r>
          </w:ins>
        </w:p>
        <w:p w14:paraId="6927A631" w14:textId="77777777" w:rsidR="00AE3B75" w:rsidRDefault="00AE3B75">
          <w:pPr>
            <w:pStyle w:val="TOC1"/>
            <w:rPr>
              <w:ins w:id="5" w:author="Rafael Antunes" w:date="2016-06-17T13:56:00Z"/>
              <w:rFonts w:asciiTheme="minorHAnsi" w:eastAsiaTheme="minorEastAsia" w:hAnsiTheme="minorHAnsi"/>
              <w:noProof/>
            </w:rPr>
          </w:pPr>
          <w:ins w:id="6"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"_Toc453935117"</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Introduction</w:t>
            </w:r>
            <w:r>
              <w:rPr>
                <w:noProof/>
                <w:webHidden/>
              </w:rPr>
              <w:tab/>
            </w:r>
            <w:r>
              <w:rPr>
                <w:noProof/>
                <w:webHidden/>
              </w:rPr>
              <w:fldChar w:fldCharType="begin"/>
            </w:r>
            <w:r>
              <w:rPr>
                <w:noProof/>
                <w:webHidden/>
              </w:rPr>
              <w:instrText xml:space="preserve"> PAGEREF _Toc453935117 \h </w:instrText>
            </w:r>
            <w:r>
              <w:rPr>
                <w:noProof/>
                <w:webHidden/>
              </w:rPr>
            </w:r>
          </w:ins>
          <w:r>
            <w:rPr>
              <w:noProof/>
              <w:webHidden/>
            </w:rPr>
            <w:fldChar w:fldCharType="separate"/>
          </w:r>
          <w:ins w:id="7" w:author="Rafael Antunes" w:date="2016-06-17T13:56:00Z">
            <w:r>
              <w:rPr>
                <w:noProof/>
                <w:webHidden/>
              </w:rPr>
              <w:t>4</w:t>
            </w:r>
            <w:r>
              <w:rPr>
                <w:noProof/>
                <w:webHidden/>
              </w:rPr>
              <w:fldChar w:fldCharType="end"/>
            </w:r>
            <w:r w:rsidRPr="001E465B">
              <w:rPr>
                <w:rStyle w:val="Hyperlink"/>
                <w:noProof/>
              </w:rPr>
              <w:fldChar w:fldCharType="end"/>
            </w:r>
          </w:ins>
        </w:p>
        <w:p w14:paraId="311F8868" w14:textId="77777777" w:rsidR="00AE3B75" w:rsidRDefault="00AE3B75">
          <w:pPr>
            <w:pStyle w:val="TOC1"/>
            <w:rPr>
              <w:ins w:id="8" w:author="Rafael Antunes" w:date="2016-06-17T13:56:00Z"/>
              <w:rFonts w:asciiTheme="minorHAnsi" w:eastAsiaTheme="minorEastAsia" w:hAnsiTheme="minorHAnsi"/>
              <w:noProof/>
            </w:rPr>
          </w:pPr>
          <w:ins w:id="9"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"_Toc453935118"</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Experiments</w:t>
            </w:r>
            <w:r>
              <w:rPr>
                <w:noProof/>
                <w:webHidden/>
              </w:rPr>
              <w:tab/>
            </w:r>
            <w:r>
              <w:rPr>
                <w:noProof/>
                <w:webHidden/>
              </w:rPr>
              <w:fldChar w:fldCharType="begin"/>
            </w:r>
            <w:r>
              <w:rPr>
                <w:noProof/>
                <w:webHidden/>
              </w:rPr>
              <w:instrText xml:space="preserve"> PAGEREF _Toc453935118 \h </w:instrText>
            </w:r>
            <w:r>
              <w:rPr>
                <w:noProof/>
                <w:webHidden/>
              </w:rPr>
            </w:r>
          </w:ins>
          <w:r>
            <w:rPr>
              <w:noProof/>
              <w:webHidden/>
            </w:rPr>
            <w:fldChar w:fldCharType="separate"/>
          </w:r>
          <w:ins w:id="10" w:author="Rafael Antunes" w:date="2016-06-17T13:56:00Z">
            <w:r>
              <w:rPr>
                <w:noProof/>
                <w:webHidden/>
              </w:rPr>
              <w:t>5</w:t>
            </w:r>
            <w:r>
              <w:rPr>
                <w:noProof/>
                <w:webHidden/>
              </w:rPr>
              <w:fldChar w:fldCharType="end"/>
            </w:r>
            <w:r w:rsidRPr="001E465B">
              <w:rPr>
                <w:rStyle w:val="Hyperlink"/>
                <w:noProof/>
              </w:rPr>
              <w:fldChar w:fldCharType="end"/>
            </w:r>
          </w:ins>
        </w:p>
        <w:p w14:paraId="21C0D91F" w14:textId="77777777" w:rsidR="00AE3B75" w:rsidRDefault="00AE3B75">
          <w:pPr>
            <w:pStyle w:val="TOC1"/>
            <w:rPr>
              <w:ins w:id="11" w:author="Rafael Antunes" w:date="2016-06-17T13:56:00Z"/>
              <w:rFonts w:asciiTheme="minorHAnsi" w:eastAsiaTheme="minorEastAsia" w:hAnsiTheme="minorHAnsi"/>
              <w:noProof/>
            </w:rPr>
          </w:pPr>
          <w:ins w:id="12"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"_Toc453935119"</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Hypotheses</w:t>
            </w:r>
            <w:r>
              <w:rPr>
                <w:noProof/>
                <w:webHidden/>
              </w:rPr>
              <w:tab/>
            </w:r>
            <w:r>
              <w:rPr>
                <w:noProof/>
                <w:webHidden/>
              </w:rPr>
              <w:fldChar w:fldCharType="begin"/>
            </w:r>
            <w:r>
              <w:rPr>
                <w:noProof/>
                <w:webHidden/>
              </w:rPr>
              <w:instrText xml:space="preserve"> PAGEREF _Toc453935119 \h </w:instrText>
            </w:r>
            <w:r>
              <w:rPr>
                <w:noProof/>
                <w:webHidden/>
              </w:rPr>
            </w:r>
          </w:ins>
          <w:r>
            <w:rPr>
              <w:noProof/>
              <w:webHidden/>
            </w:rPr>
            <w:fldChar w:fldCharType="separate"/>
          </w:r>
          <w:ins w:id="13" w:author="Rafael Antunes" w:date="2016-06-17T13:56:00Z">
            <w:r>
              <w:rPr>
                <w:noProof/>
                <w:webHidden/>
              </w:rPr>
              <w:t>5</w:t>
            </w:r>
            <w:r>
              <w:rPr>
                <w:noProof/>
                <w:webHidden/>
              </w:rPr>
              <w:fldChar w:fldCharType="end"/>
            </w:r>
            <w:r w:rsidRPr="001E465B">
              <w:rPr>
                <w:rStyle w:val="Hyperlink"/>
                <w:noProof/>
              </w:rPr>
              <w:fldChar w:fldCharType="end"/>
            </w:r>
          </w:ins>
        </w:p>
        <w:p w14:paraId="7E563DD8" w14:textId="77777777" w:rsidR="00AE3B75" w:rsidRDefault="00AE3B75">
          <w:pPr>
            <w:pStyle w:val="TOC1"/>
            <w:rPr>
              <w:ins w:id="14" w:author="Rafael Antunes" w:date="2016-06-17T13:56:00Z"/>
              <w:rFonts w:asciiTheme="minorHAnsi" w:eastAsiaTheme="minorEastAsia" w:hAnsiTheme="minorHAnsi"/>
              <w:noProof/>
            </w:rPr>
          </w:pPr>
          <w:ins w:id="15"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"_Toc453935120"</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Results</w:t>
            </w:r>
            <w:r>
              <w:rPr>
                <w:noProof/>
                <w:webHidden/>
              </w:rPr>
              <w:tab/>
            </w:r>
            <w:r>
              <w:rPr>
                <w:noProof/>
                <w:webHidden/>
              </w:rPr>
              <w:fldChar w:fldCharType="begin"/>
            </w:r>
            <w:r>
              <w:rPr>
                <w:noProof/>
                <w:webHidden/>
              </w:rPr>
              <w:instrText xml:space="preserve"> PAGEREF _Toc453935120 \h </w:instrText>
            </w:r>
            <w:r>
              <w:rPr>
                <w:noProof/>
                <w:webHidden/>
              </w:rPr>
            </w:r>
          </w:ins>
          <w:r>
            <w:rPr>
              <w:noProof/>
              <w:webHidden/>
            </w:rPr>
            <w:fldChar w:fldCharType="separate"/>
          </w:r>
          <w:ins w:id="16" w:author="Rafael Antunes" w:date="2016-06-17T13:56:00Z">
            <w:r>
              <w:rPr>
                <w:noProof/>
                <w:webHidden/>
              </w:rPr>
              <w:t>6</w:t>
            </w:r>
            <w:r>
              <w:rPr>
                <w:noProof/>
                <w:webHidden/>
              </w:rPr>
              <w:fldChar w:fldCharType="end"/>
            </w:r>
            <w:r w:rsidRPr="001E465B">
              <w:rPr>
                <w:rStyle w:val="Hyperlink"/>
                <w:noProof/>
              </w:rPr>
              <w:fldChar w:fldCharType="end"/>
            </w:r>
          </w:ins>
        </w:p>
        <w:p w14:paraId="4D8F8187" w14:textId="77777777" w:rsidR="00AE3B75" w:rsidRDefault="00AE3B75">
          <w:pPr>
            <w:pStyle w:val="TOC2"/>
            <w:rPr>
              <w:ins w:id="17" w:author="Rafael Antunes" w:date="2016-06-17T13:56:00Z"/>
              <w:rFonts w:asciiTheme="minorHAnsi" w:eastAsiaTheme="minorEastAsia" w:hAnsiTheme="minorHAnsi"/>
              <w:noProof/>
            </w:rPr>
          </w:pPr>
          <w:ins w:id="18"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"_Toc453935121"</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Path Tracing</w:t>
            </w:r>
            <w:r>
              <w:rPr>
                <w:noProof/>
                <w:webHidden/>
              </w:rPr>
              <w:tab/>
            </w:r>
            <w:r>
              <w:rPr>
                <w:noProof/>
                <w:webHidden/>
              </w:rPr>
              <w:fldChar w:fldCharType="begin"/>
            </w:r>
            <w:r>
              <w:rPr>
                <w:noProof/>
                <w:webHidden/>
              </w:rPr>
              <w:instrText xml:space="preserve"> PAGEREF _Toc453935121 \h </w:instrText>
            </w:r>
            <w:r>
              <w:rPr>
                <w:noProof/>
                <w:webHidden/>
              </w:rPr>
            </w:r>
          </w:ins>
          <w:r>
            <w:rPr>
              <w:noProof/>
              <w:webHidden/>
            </w:rPr>
            <w:fldChar w:fldCharType="separate"/>
          </w:r>
          <w:ins w:id="19" w:author="Rafael Antunes" w:date="2016-06-17T13:56:00Z">
            <w:r>
              <w:rPr>
                <w:noProof/>
                <w:webHidden/>
              </w:rPr>
              <w:t>7</w:t>
            </w:r>
            <w:r>
              <w:rPr>
                <w:noProof/>
                <w:webHidden/>
              </w:rPr>
              <w:fldChar w:fldCharType="end"/>
            </w:r>
            <w:r w:rsidRPr="001E465B">
              <w:rPr>
                <w:rStyle w:val="Hyperlink"/>
                <w:noProof/>
              </w:rPr>
              <w:fldChar w:fldCharType="end"/>
            </w:r>
          </w:ins>
        </w:p>
        <w:p w14:paraId="1568EDD7" w14:textId="77777777" w:rsidR="00AE3B75" w:rsidRDefault="00AE3B75">
          <w:pPr>
            <w:pStyle w:val="TOC3"/>
            <w:tabs>
              <w:tab w:val="right" w:leader="dot" w:pos="8828"/>
            </w:tabs>
            <w:rPr>
              <w:ins w:id="20" w:author="Rafael Antunes" w:date="2016-06-17T13:56:00Z"/>
              <w:rFonts w:asciiTheme="minorHAnsi" w:eastAsiaTheme="minorEastAsia" w:hAnsiTheme="minorHAnsi"/>
              <w:noProof/>
            </w:rPr>
          </w:pPr>
          <w:ins w:id="21"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"_Toc453935122"</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Adaptive</w:t>
            </w:r>
            <w:r>
              <w:rPr>
                <w:noProof/>
                <w:webHidden/>
              </w:rPr>
              <w:tab/>
            </w:r>
            <w:r>
              <w:rPr>
                <w:noProof/>
                <w:webHidden/>
              </w:rPr>
              <w:fldChar w:fldCharType="begin"/>
            </w:r>
            <w:r>
              <w:rPr>
                <w:noProof/>
                <w:webHidden/>
              </w:rPr>
              <w:instrText xml:space="preserve"> PAGEREF _Toc453935122 \h </w:instrText>
            </w:r>
            <w:r>
              <w:rPr>
                <w:noProof/>
                <w:webHidden/>
              </w:rPr>
            </w:r>
          </w:ins>
          <w:r>
            <w:rPr>
              <w:noProof/>
              <w:webHidden/>
            </w:rPr>
            <w:fldChar w:fldCharType="separate"/>
          </w:r>
          <w:ins w:id="22" w:author="Rafael Antunes" w:date="2016-06-17T13:56:00Z">
            <w:r>
              <w:rPr>
                <w:noProof/>
                <w:webHidden/>
              </w:rPr>
              <w:t>8</w:t>
            </w:r>
            <w:r>
              <w:rPr>
                <w:noProof/>
                <w:webHidden/>
              </w:rPr>
              <w:fldChar w:fldCharType="end"/>
            </w:r>
            <w:r w:rsidRPr="001E465B">
              <w:rPr>
                <w:rStyle w:val="Hyperlink"/>
                <w:noProof/>
              </w:rPr>
              <w:fldChar w:fldCharType="end"/>
            </w:r>
          </w:ins>
        </w:p>
        <w:p w14:paraId="757903C1" w14:textId="77777777" w:rsidR="00AE3B75" w:rsidRDefault="00AE3B75">
          <w:pPr>
            <w:pStyle w:val="TOC3"/>
            <w:tabs>
              <w:tab w:val="right" w:leader="dot" w:pos="8828"/>
            </w:tabs>
            <w:rPr>
              <w:ins w:id="23" w:author="Rafael Antunes" w:date="2016-06-17T13:56:00Z"/>
              <w:rFonts w:asciiTheme="minorHAnsi" w:eastAsiaTheme="minorEastAsia" w:hAnsiTheme="minorHAnsi"/>
              <w:noProof/>
            </w:rPr>
          </w:pPr>
          <w:ins w:id="24"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"_Toc453935123"</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Best Candidate</w:t>
            </w:r>
            <w:r>
              <w:rPr>
                <w:noProof/>
                <w:webHidden/>
              </w:rPr>
              <w:tab/>
            </w:r>
            <w:r>
              <w:rPr>
                <w:noProof/>
                <w:webHidden/>
              </w:rPr>
              <w:fldChar w:fldCharType="begin"/>
            </w:r>
            <w:r>
              <w:rPr>
                <w:noProof/>
                <w:webHidden/>
              </w:rPr>
              <w:instrText xml:space="preserve"> PAGEREF _Toc453935123 \h </w:instrText>
            </w:r>
            <w:r>
              <w:rPr>
                <w:noProof/>
                <w:webHidden/>
              </w:rPr>
            </w:r>
          </w:ins>
          <w:r>
            <w:rPr>
              <w:noProof/>
              <w:webHidden/>
            </w:rPr>
            <w:fldChar w:fldCharType="separate"/>
          </w:r>
          <w:ins w:id="25" w:author="Rafael Antunes" w:date="2016-06-17T13:56:00Z">
            <w:r>
              <w:rPr>
                <w:noProof/>
                <w:webHidden/>
              </w:rPr>
              <w:t>9</w:t>
            </w:r>
            <w:r>
              <w:rPr>
                <w:noProof/>
                <w:webHidden/>
              </w:rPr>
              <w:fldChar w:fldCharType="end"/>
            </w:r>
            <w:r w:rsidRPr="001E465B">
              <w:rPr>
                <w:rStyle w:val="Hyperlink"/>
                <w:noProof/>
              </w:rPr>
              <w:fldChar w:fldCharType="end"/>
            </w:r>
          </w:ins>
        </w:p>
        <w:p w14:paraId="3E91FB39" w14:textId="77777777" w:rsidR="00AE3B75" w:rsidRDefault="00AE3B75">
          <w:pPr>
            <w:pStyle w:val="TOC3"/>
            <w:tabs>
              <w:tab w:val="right" w:leader="dot" w:pos="8828"/>
            </w:tabs>
            <w:rPr>
              <w:ins w:id="26" w:author="Rafael Antunes" w:date="2016-06-17T13:56:00Z"/>
              <w:rFonts w:asciiTheme="minorHAnsi" w:eastAsiaTheme="minorEastAsia" w:hAnsiTheme="minorHAnsi"/>
              <w:noProof/>
            </w:rPr>
          </w:pPr>
          <w:ins w:id="27"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"_Toc453935124"</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Halton</w:t>
            </w:r>
            <w:r>
              <w:rPr>
                <w:noProof/>
                <w:webHidden/>
              </w:rPr>
              <w:tab/>
            </w:r>
            <w:r>
              <w:rPr>
                <w:noProof/>
                <w:webHidden/>
              </w:rPr>
              <w:fldChar w:fldCharType="begin"/>
            </w:r>
            <w:r>
              <w:rPr>
                <w:noProof/>
                <w:webHidden/>
              </w:rPr>
              <w:instrText xml:space="preserve"> PAGEREF _Toc453935124 \h </w:instrText>
            </w:r>
            <w:r>
              <w:rPr>
                <w:noProof/>
                <w:webHidden/>
              </w:rPr>
            </w:r>
          </w:ins>
          <w:r>
            <w:rPr>
              <w:noProof/>
              <w:webHidden/>
            </w:rPr>
            <w:fldChar w:fldCharType="separate"/>
          </w:r>
          <w:ins w:id="28" w:author="Rafael Antunes" w:date="2016-06-17T13:56:00Z">
            <w:r>
              <w:rPr>
                <w:noProof/>
                <w:webHidden/>
              </w:rPr>
              <w:t>10</w:t>
            </w:r>
            <w:r>
              <w:rPr>
                <w:noProof/>
                <w:webHidden/>
              </w:rPr>
              <w:fldChar w:fldCharType="end"/>
            </w:r>
            <w:r w:rsidRPr="001E465B">
              <w:rPr>
                <w:rStyle w:val="Hyperlink"/>
                <w:noProof/>
              </w:rPr>
              <w:fldChar w:fldCharType="end"/>
            </w:r>
          </w:ins>
        </w:p>
        <w:p w14:paraId="015F9A25" w14:textId="77777777" w:rsidR="00AE3B75" w:rsidRDefault="00AE3B75">
          <w:pPr>
            <w:pStyle w:val="TOC3"/>
            <w:tabs>
              <w:tab w:val="right" w:leader="dot" w:pos="8828"/>
            </w:tabs>
            <w:rPr>
              <w:ins w:id="29" w:author="Rafael Antunes" w:date="2016-06-17T13:56:00Z"/>
              <w:rFonts w:asciiTheme="minorHAnsi" w:eastAsiaTheme="minorEastAsia" w:hAnsiTheme="minorHAnsi"/>
              <w:noProof/>
            </w:rPr>
          </w:pPr>
          <w:ins w:id="30"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"_Toc453935125"</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Low Discrepancy</w:t>
            </w:r>
            <w:r>
              <w:rPr>
                <w:noProof/>
                <w:webHidden/>
              </w:rPr>
              <w:tab/>
            </w:r>
            <w:r>
              <w:rPr>
                <w:noProof/>
                <w:webHidden/>
              </w:rPr>
              <w:fldChar w:fldCharType="begin"/>
            </w:r>
            <w:r>
              <w:rPr>
                <w:noProof/>
                <w:webHidden/>
              </w:rPr>
              <w:instrText xml:space="preserve"> PAGEREF _Toc453935125 \h </w:instrText>
            </w:r>
            <w:r>
              <w:rPr>
                <w:noProof/>
                <w:webHidden/>
              </w:rPr>
            </w:r>
          </w:ins>
          <w:r>
            <w:rPr>
              <w:noProof/>
              <w:webHidden/>
            </w:rPr>
            <w:fldChar w:fldCharType="separate"/>
          </w:r>
          <w:ins w:id="31" w:author="Rafael Antunes" w:date="2016-06-17T13:56:00Z">
            <w:r>
              <w:rPr>
                <w:noProof/>
                <w:webHidden/>
              </w:rPr>
              <w:t>11</w:t>
            </w:r>
            <w:r>
              <w:rPr>
                <w:noProof/>
                <w:webHidden/>
              </w:rPr>
              <w:fldChar w:fldCharType="end"/>
            </w:r>
            <w:r w:rsidRPr="001E465B">
              <w:rPr>
                <w:rStyle w:val="Hyperlink"/>
                <w:noProof/>
              </w:rPr>
              <w:fldChar w:fldCharType="end"/>
            </w:r>
          </w:ins>
        </w:p>
        <w:p w14:paraId="4BA92826" w14:textId="77777777" w:rsidR="00AE3B75" w:rsidRDefault="00AE3B75">
          <w:pPr>
            <w:pStyle w:val="TOC3"/>
            <w:tabs>
              <w:tab w:val="right" w:leader="dot" w:pos="8828"/>
            </w:tabs>
            <w:rPr>
              <w:ins w:id="32" w:author="Rafael Antunes" w:date="2016-06-17T13:56:00Z"/>
              <w:rFonts w:asciiTheme="minorHAnsi" w:eastAsiaTheme="minorEastAsia" w:hAnsiTheme="minorHAnsi"/>
              <w:noProof/>
            </w:rPr>
          </w:pPr>
          <w:ins w:id="33"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"_Toc453935126"</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Random</w:t>
            </w:r>
            <w:r>
              <w:rPr>
                <w:noProof/>
                <w:webHidden/>
              </w:rPr>
              <w:tab/>
            </w:r>
            <w:r>
              <w:rPr>
                <w:noProof/>
                <w:webHidden/>
              </w:rPr>
              <w:fldChar w:fldCharType="begin"/>
            </w:r>
            <w:r>
              <w:rPr>
                <w:noProof/>
                <w:webHidden/>
              </w:rPr>
              <w:instrText xml:space="preserve"> PAGEREF _Toc453935126 \h </w:instrText>
            </w:r>
            <w:r>
              <w:rPr>
                <w:noProof/>
                <w:webHidden/>
              </w:rPr>
            </w:r>
          </w:ins>
          <w:r>
            <w:rPr>
              <w:noProof/>
              <w:webHidden/>
            </w:rPr>
            <w:fldChar w:fldCharType="separate"/>
          </w:r>
          <w:ins w:id="34" w:author="Rafael Antunes" w:date="2016-06-17T13:56:00Z">
            <w:r>
              <w:rPr>
                <w:noProof/>
                <w:webHidden/>
              </w:rPr>
              <w:t>12</w:t>
            </w:r>
            <w:r>
              <w:rPr>
                <w:noProof/>
                <w:webHidden/>
              </w:rPr>
              <w:fldChar w:fldCharType="end"/>
            </w:r>
            <w:r w:rsidRPr="001E465B">
              <w:rPr>
                <w:rStyle w:val="Hyperlink"/>
                <w:noProof/>
              </w:rPr>
              <w:fldChar w:fldCharType="end"/>
            </w:r>
          </w:ins>
        </w:p>
        <w:p w14:paraId="3376282D" w14:textId="77777777" w:rsidR="00AE3B75" w:rsidRDefault="00AE3B75">
          <w:pPr>
            <w:pStyle w:val="TOC3"/>
            <w:tabs>
              <w:tab w:val="right" w:leader="dot" w:pos="8828"/>
            </w:tabs>
            <w:rPr>
              <w:ins w:id="35" w:author="Rafael Antunes" w:date="2016-06-17T13:56:00Z"/>
              <w:rFonts w:asciiTheme="minorHAnsi" w:eastAsiaTheme="minorEastAsia" w:hAnsiTheme="minorHAnsi"/>
              <w:noProof/>
            </w:rPr>
          </w:pPr>
          <w:ins w:id="36"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"_Toc453935127"</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Stratified</w:t>
            </w:r>
            <w:r>
              <w:rPr>
                <w:noProof/>
                <w:webHidden/>
              </w:rPr>
              <w:tab/>
            </w:r>
            <w:r>
              <w:rPr>
                <w:noProof/>
                <w:webHidden/>
              </w:rPr>
              <w:fldChar w:fldCharType="begin"/>
            </w:r>
            <w:r>
              <w:rPr>
                <w:noProof/>
                <w:webHidden/>
              </w:rPr>
              <w:instrText xml:space="preserve"> PAGEREF _Toc453935127 \h </w:instrText>
            </w:r>
            <w:r>
              <w:rPr>
                <w:noProof/>
                <w:webHidden/>
              </w:rPr>
            </w:r>
          </w:ins>
          <w:r>
            <w:rPr>
              <w:noProof/>
              <w:webHidden/>
            </w:rPr>
            <w:fldChar w:fldCharType="separate"/>
          </w:r>
          <w:ins w:id="37" w:author="Rafael Antunes" w:date="2016-06-17T13:56:00Z">
            <w:r>
              <w:rPr>
                <w:noProof/>
                <w:webHidden/>
              </w:rPr>
              <w:t>13</w:t>
            </w:r>
            <w:r>
              <w:rPr>
                <w:noProof/>
                <w:webHidden/>
              </w:rPr>
              <w:fldChar w:fldCharType="end"/>
            </w:r>
            <w:r w:rsidRPr="001E465B">
              <w:rPr>
                <w:rStyle w:val="Hyperlink"/>
                <w:noProof/>
              </w:rPr>
              <w:fldChar w:fldCharType="end"/>
            </w:r>
          </w:ins>
        </w:p>
        <w:p w14:paraId="56F01AA4" w14:textId="77777777" w:rsidR="00AE3B75" w:rsidRDefault="00AE3B75">
          <w:pPr>
            <w:pStyle w:val="TOC2"/>
            <w:rPr>
              <w:ins w:id="38" w:author="Rafael Antunes" w:date="2016-06-17T13:56:00Z"/>
              <w:rFonts w:asciiTheme="minorHAnsi" w:eastAsiaTheme="minorEastAsia" w:hAnsiTheme="minorHAnsi"/>
              <w:noProof/>
            </w:rPr>
          </w:pPr>
          <w:ins w:id="39"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"_Toc453935128"</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Photon Map With No Caustic Photons</w:t>
            </w:r>
            <w:r>
              <w:rPr>
                <w:noProof/>
                <w:webHidden/>
              </w:rPr>
              <w:tab/>
            </w:r>
            <w:r>
              <w:rPr>
                <w:noProof/>
                <w:webHidden/>
              </w:rPr>
              <w:fldChar w:fldCharType="begin"/>
            </w:r>
            <w:r>
              <w:rPr>
                <w:noProof/>
                <w:webHidden/>
              </w:rPr>
              <w:instrText xml:space="preserve"> PAGEREF _Toc453935128 \h </w:instrText>
            </w:r>
            <w:r>
              <w:rPr>
                <w:noProof/>
                <w:webHidden/>
              </w:rPr>
            </w:r>
          </w:ins>
          <w:r>
            <w:rPr>
              <w:noProof/>
              <w:webHidden/>
            </w:rPr>
            <w:fldChar w:fldCharType="separate"/>
          </w:r>
          <w:ins w:id="40" w:author="Rafael Antunes" w:date="2016-06-17T13:56:00Z">
            <w:r>
              <w:rPr>
                <w:noProof/>
                <w:webHidden/>
              </w:rPr>
              <w:t>14</w:t>
            </w:r>
            <w:r>
              <w:rPr>
                <w:noProof/>
                <w:webHidden/>
              </w:rPr>
              <w:fldChar w:fldCharType="end"/>
            </w:r>
            <w:r w:rsidRPr="001E465B">
              <w:rPr>
                <w:rStyle w:val="Hyperlink"/>
                <w:noProof/>
              </w:rPr>
              <w:fldChar w:fldCharType="end"/>
            </w:r>
          </w:ins>
        </w:p>
        <w:p w14:paraId="543AECAE" w14:textId="77777777" w:rsidR="00AE3B75" w:rsidRDefault="00AE3B75">
          <w:pPr>
            <w:pStyle w:val="TOC3"/>
            <w:tabs>
              <w:tab w:val="right" w:leader="dot" w:pos="8828"/>
            </w:tabs>
            <w:rPr>
              <w:ins w:id="41" w:author="Rafael Antunes" w:date="2016-06-17T13:56:00Z"/>
              <w:rFonts w:asciiTheme="minorHAnsi" w:eastAsiaTheme="minorEastAsia" w:hAnsiTheme="minorHAnsi"/>
              <w:noProof/>
            </w:rPr>
          </w:pPr>
          <w:ins w:id="42"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"_Toc453935129"</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Adaptive</w:t>
            </w:r>
            <w:r>
              <w:rPr>
                <w:noProof/>
                <w:webHidden/>
              </w:rPr>
              <w:tab/>
            </w:r>
            <w:r>
              <w:rPr>
                <w:noProof/>
                <w:webHidden/>
              </w:rPr>
              <w:fldChar w:fldCharType="begin"/>
            </w:r>
            <w:r>
              <w:rPr>
                <w:noProof/>
                <w:webHidden/>
              </w:rPr>
              <w:instrText xml:space="preserve"> PAGEREF _Toc453935129 \h </w:instrText>
            </w:r>
            <w:r>
              <w:rPr>
                <w:noProof/>
                <w:webHidden/>
              </w:rPr>
            </w:r>
          </w:ins>
          <w:r>
            <w:rPr>
              <w:noProof/>
              <w:webHidden/>
            </w:rPr>
            <w:fldChar w:fldCharType="separate"/>
          </w:r>
          <w:ins w:id="43" w:author="Rafael Antunes" w:date="2016-06-17T13:56:00Z">
            <w:r>
              <w:rPr>
                <w:noProof/>
                <w:webHidden/>
              </w:rPr>
              <w:t>15</w:t>
            </w:r>
            <w:r>
              <w:rPr>
                <w:noProof/>
                <w:webHidden/>
              </w:rPr>
              <w:fldChar w:fldCharType="end"/>
            </w:r>
            <w:r w:rsidRPr="001E465B">
              <w:rPr>
                <w:rStyle w:val="Hyperlink"/>
                <w:noProof/>
              </w:rPr>
              <w:fldChar w:fldCharType="end"/>
            </w:r>
          </w:ins>
        </w:p>
        <w:p w14:paraId="7396A6A6" w14:textId="77777777" w:rsidR="00AE3B75" w:rsidRDefault="00AE3B75">
          <w:pPr>
            <w:pStyle w:val="TOC3"/>
            <w:tabs>
              <w:tab w:val="right" w:leader="dot" w:pos="8828"/>
            </w:tabs>
            <w:rPr>
              <w:ins w:id="44" w:author="Rafael Antunes" w:date="2016-06-17T13:56:00Z"/>
              <w:rFonts w:asciiTheme="minorHAnsi" w:eastAsiaTheme="minorEastAsia" w:hAnsiTheme="minorHAnsi"/>
              <w:noProof/>
            </w:rPr>
          </w:pPr>
          <w:ins w:id="45"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"_Toc453935130"</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Best Candidate</w:t>
            </w:r>
            <w:r>
              <w:rPr>
                <w:noProof/>
                <w:webHidden/>
              </w:rPr>
              <w:tab/>
            </w:r>
            <w:r>
              <w:rPr>
                <w:noProof/>
                <w:webHidden/>
              </w:rPr>
              <w:fldChar w:fldCharType="begin"/>
            </w:r>
            <w:r>
              <w:rPr>
                <w:noProof/>
                <w:webHidden/>
              </w:rPr>
              <w:instrText xml:space="preserve"> PAGEREF _Toc453935130 \h </w:instrText>
            </w:r>
            <w:r>
              <w:rPr>
                <w:noProof/>
                <w:webHidden/>
              </w:rPr>
            </w:r>
          </w:ins>
          <w:r>
            <w:rPr>
              <w:noProof/>
              <w:webHidden/>
            </w:rPr>
            <w:fldChar w:fldCharType="separate"/>
          </w:r>
          <w:ins w:id="46" w:author="Rafael Antunes" w:date="2016-06-17T13:56:00Z">
            <w:r>
              <w:rPr>
                <w:noProof/>
                <w:webHidden/>
              </w:rPr>
              <w:t>16</w:t>
            </w:r>
            <w:r>
              <w:rPr>
                <w:noProof/>
                <w:webHidden/>
              </w:rPr>
              <w:fldChar w:fldCharType="end"/>
            </w:r>
            <w:r w:rsidRPr="001E465B">
              <w:rPr>
                <w:rStyle w:val="Hyperlink"/>
                <w:noProof/>
              </w:rPr>
              <w:fldChar w:fldCharType="end"/>
            </w:r>
          </w:ins>
        </w:p>
        <w:p w14:paraId="75842D88" w14:textId="77777777" w:rsidR="00AE3B75" w:rsidRDefault="00AE3B75">
          <w:pPr>
            <w:pStyle w:val="TOC3"/>
            <w:tabs>
              <w:tab w:val="right" w:leader="dot" w:pos="8828"/>
            </w:tabs>
            <w:rPr>
              <w:ins w:id="47" w:author="Rafael Antunes" w:date="2016-06-17T13:56:00Z"/>
              <w:rFonts w:asciiTheme="minorHAnsi" w:eastAsiaTheme="minorEastAsia" w:hAnsiTheme="minorHAnsi"/>
              <w:noProof/>
            </w:rPr>
          </w:pPr>
          <w:ins w:id="48"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"_Toc453935131"</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Halton</w:t>
            </w:r>
            <w:r>
              <w:rPr>
                <w:noProof/>
                <w:webHidden/>
              </w:rPr>
              <w:tab/>
            </w:r>
            <w:r>
              <w:rPr>
                <w:noProof/>
                <w:webHidden/>
              </w:rPr>
              <w:fldChar w:fldCharType="begin"/>
            </w:r>
            <w:r>
              <w:rPr>
                <w:noProof/>
                <w:webHidden/>
              </w:rPr>
              <w:instrText xml:space="preserve"> PAGEREF _Toc453935131 \h </w:instrText>
            </w:r>
            <w:r>
              <w:rPr>
                <w:noProof/>
                <w:webHidden/>
              </w:rPr>
            </w:r>
          </w:ins>
          <w:r>
            <w:rPr>
              <w:noProof/>
              <w:webHidden/>
            </w:rPr>
            <w:fldChar w:fldCharType="separate"/>
          </w:r>
          <w:ins w:id="49" w:author="Rafael Antunes" w:date="2016-06-17T13:56:00Z">
            <w:r>
              <w:rPr>
                <w:noProof/>
                <w:webHidden/>
              </w:rPr>
              <w:t>17</w:t>
            </w:r>
            <w:r>
              <w:rPr>
                <w:noProof/>
                <w:webHidden/>
              </w:rPr>
              <w:fldChar w:fldCharType="end"/>
            </w:r>
            <w:r w:rsidRPr="001E465B">
              <w:rPr>
                <w:rStyle w:val="Hyperlink"/>
                <w:noProof/>
              </w:rPr>
              <w:fldChar w:fldCharType="end"/>
            </w:r>
          </w:ins>
        </w:p>
        <w:p w14:paraId="6AD3A4BA" w14:textId="77777777" w:rsidR="00AE3B75" w:rsidRDefault="00AE3B75">
          <w:pPr>
            <w:pStyle w:val="TOC3"/>
            <w:tabs>
              <w:tab w:val="right" w:leader="dot" w:pos="8828"/>
            </w:tabs>
            <w:rPr>
              <w:ins w:id="50" w:author="Rafael Antunes" w:date="2016-06-17T13:56:00Z"/>
              <w:rFonts w:asciiTheme="minorHAnsi" w:eastAsiaTheme="minorEastAsia" w:hAnsiTheme="minorHAnsi"/>
              <w:noProof/>
            </w:rPr>
          </w:pPr>
          <w:ins w:id="51"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"_Toc453935132"</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Low Discrepancy</w:t>
            </w:r>
            <w:r>
              <w:rPr>
                <w:noProof/>
                <w:webHidden/>
              </w:rPr>
              <w:tab/>
            </w:r>
            <w:r>
              <w:rPr>
                <w:noProof/>
                <w:webHidden/>
              </w:rPr>
              <w:fldChar w:fldCharType="begin"/>
            </w:r>
            <w:r>
              <w:rPr>
                <w:noProof/>
                <w:webHidden/>
              </w:rPr>
              <w:instrText xml:space="preserve"> PAGEREF _Toc453935132 \h </w:instrText>
            </w:r>
            <w:r>
              <w:rPr>
                <w:noProof/>
                <w:webHidden/>
              </w:rPr>
            </w:r>
          </w:ins>
          <w:r>
            <w:rPr>
              <w:noProof/>
              <w:webHidden/>
            </w:rPr>
            <w:fldChar w:fldCharType="separate"/>
          </w:r>
          <w:ins w:id="52" w:author="Rafael Antunes" w:date="2016-06-17T13:56:00Z">
            <w:r>
              <w:rPr>
                <w:noProof/>
                <w:webHidden/>
              </w:rPr>
              <w:t>18</w:t>
            </w:r>
            <w:r>
              <w:rPr>
                <w:noProof/>
                <w:webHidden/>
              </w:rPr>
              <w:fldChar w:fldCharType="end"/>
            </w:r>
            <w:r w:rsidRPr="001E465B">
              <w:rPr>
                <w:rStyle w:val="Hyperlink"/>
                <w:noProof/>
              </w:rPr>
              <w:fldChar w:fldCharType="end"/>
            </w:r>
          </w:ins>
        </w:p>
        <w:p w14:paraId="54636A2E" w14:textId="77777777" w:rsidR="00AE3B75" w:rsidRDefault="00AE3B75">
          <w:pPr>
            <w:pStyle w:val="TOC3"/>
            <w:tabs>
              <w:tab w:val="right" w:leader="dot" w:pos="8828"/>
            </w:tabs>
            <w:rPr>
              <w:ins w:id="53" w:author="Rafael Antunes" w:date="2016-06-17T13:56:00Z"/>
              <w:rFonts w:asciiTheme="minorHAnsi" w:eastAsiaTheme="minorEastAsia" w:hAnsiTheme="minorHAnsi"/>
              <w:noProof/>
            </w:rPr>
          </w:pPr>
          <w:ins w:id="54"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"_Toc453935133"</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Random</w:t>
            </w:r>
            <w:r>
              <w:rPr>
                <w:noProof/>
                <w:webHidden/>
              </w:rPr>
              <w:tab/>
            </w:r>
            <w:r>
              <w:rPr>
                <w:noProof/>
                <w:webHidden/>
              </w:rPr>
              <w:fldChar w:fldCharType="begin"/>
            </w:r>
            <w:r>
              <w:rPr>
                <w:noProof/>
                <w:webHidden/>
              </w:rPr>
              <w:instrText xml:space="preserve"> PAGEREF _Toc453935133 \h </w:instrText>
            </w:r>
            <w:r>
              <w:rPr>
                <w:noProof/>
                <w:webHidden/>
              </w:rPr>
            </w:r>
          </w:ins>
          <w:r>
            <w:rPr>
              <w:noProof/>
              <w:webHidden/>
            </w:rPr>
            <w:fldChar w:fldCharType="separate"/>
          </w:r>
          <w:ins w:id="55" w:author="Rafael Antunes" w:date="2016-06-17T13:56:00Z">
            <w:r>
              <w:rPr>
                <w:noProof/>
                <w:webHidden/>
              </w:rPr>
              <w:t>19</w:t>
            </w:r>
            <w:r>
              <w:rPr>
                <w:noProof/>
                <w:webHidden/>
              </w:rPr>
              <w:fldChar w:fldCharType="end"/>
            </w:r>
            <w:r w:rsidRPr="001E465B">
              <w:rPr>
                <w:rStyle w:val="Hyperlink"/>
                <w:noProof/>
              </w:rPr>
              <w:fldChar w:fldCharType="end"/>
            </w:r>
          </w:ins>
        </w:p>
        <w:p w14:paraId="04ED553C" w14:textId="77777777" w:rsidR="00AE3B75" w:rsidRDefault="00AE3B75">
          <w:pPr>
            <w:pStyle w:val="TOC3"/>
            <w:tabs>
              <w:tab w:val="right" w:leader="dot" w:pos="8828"/>
            </w:tabs>
            <w:rPr>
              <w:ins w:id="56" w:author="Rafael Antunes" w:date="2016-06-17T13:56:00Z"/>
              <w:rFonts w:asciiTheme="minorHAnsi" w:eastAsiaTheme="minorEastAsia" w:hAnsiTheme="minorHAnsi"/>
              <w:noProof/>
            </w:rPr>
          </w:pPr>
          <w:ins w:id="57"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"_Toc453935134"</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Stratified</w:t>
            </w:r>
            <w:r>
              <w:rPr>
                <w:noProof/>
                <w:webHidden/>
              </w:rPr>
              <w:tab/>
            </w:r>
            <w:r>
              <w:rPr>
                <w:noProof/>
                <w:webHidden/>
              </w:rPr>
              <w:fldChar w:fldCharType="begin"/>
            </w:r>
            <w:r>
              <w:rPr>
                <w:noProof/>
                <w:webHidden/>
              </w:rPr>
              <w:instrText xml:space="preserve"> PAGEREF _Toc453935134 \h </w:instrText>
            </w:r>
            <w:r>
              <w:rPr>
                <w:noProof/>
                <w:webHidden/>
              </w:rPr>
            </w:r>
          </w:ins>
          <w:r>
            <w:rPr>
              <w:noProof/>
              <w:webHidden/>
            </w:rPr>
            <w:fldChar w:fldCharType="separate"/>
          </w:r>
          <w:ins w:id="58" w:author="Rafael Antunes" w:date="2016-06-17T13:56:00Z">
            <w:r>
              <w:rPr>
                <w:noProof/>
                <w:webHidden/>
              </w:rPr>
              <w:t>20</w:t>
            </w:r>
            <w:r>
              <w:rPr>
                <w:noProof/>
                <w:webHidden/>
              </w:rPr>
              <w:fldChar w:fldCharType="end"/>
            </w:r>
            <w:r w:rsidRPr="001E465B">
              <w:rPr>
                <w:rStyle w:val="Hyperlink"/>
                <w:noProof/>
              </w:rPr>
              <w:fldChar w:fldCharType="end"/>
            </w:r>
          </w:ins>
        </w:p>
        <w:p w14:paraId="1FEB8F34" w14:textId="77777777" w:rsidR="00AE3B75" w:rsidRDefault="00AE3B75">
          <w:pPr>
            <w:pStyle w:val="TOC2"/>
            <w:rPr>
              <w:ins w:id="59" w:author="Rafael Antunes" w:date="2016-06-17T13:56:00Z"/>
              <w:rFonts w:asciiTheme="minorHAnsi" w:eastAsiaTheme="minorEastAsia" w:hAnsiTheme="minorHAnsi"/>
              <w:noProof/>
            </w:rPr>
          </w:pPr>
          <w:ins w:id="60"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"_Toc453935135"</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Photon Map With Caustic Photons</w:t>
            </w:r>
            <w:r>
              <w:rPr>
                <w:noProof/>
                <w:webHidden/>
              </w:rPr>
              <w:tab/>
            </w:r>
            <w:r>
              <w:rPr>
                <w:noProof/>
                <w:webHidden/>
              </w:rPr>
              <w:fldChar w:fldCharType="begin"/>
            </w:r>
            <w:r>
              <w:rPr>
                <w:noProof/>
                <w:webHidden/>
              </w:rPr>
              <w:instrText xml:space="preserve"> PAGEREF _Toc453935135 \h </w:instrText>
            </w:r>
            <w:r>
              <w:rPr>
                <w:noProof/>
                <w:webHidden/>
              </w:rPr>
            </w:r>
          </w:ins>
          <w:r>
            <w:rPr>
              <w:noProof/>
              <w:webHidden/>
            </w:rPr>
            <w:fldChar w:fldCharType="separate"/>
          </w:r>
          <w:ins w:id="61" w:author="Rafael Antunes" w:date="2016-06-17T13:56:00Z">
            <w:r>
              <w:rPr>
                <w:noProof/>
                <w:webHidden/>
              </w:rPr>
              <w:t>21</w:t>
            </w:r>
            <w:r>
              <w:rPr>
                <w:noProof/>
                <w:webHidden/>
              </w:rPr>
              <w:fldChar w:fldCharType="end"/>
            </w:r>
            <w:r w:rsidRPr="001E465B">
              <w:rPr>
                <w:rStyle w:val="Hyperlink"/>
                <w:noProof/>
              </w:rPr>
              <w:fldChar w:fldCharType="end"/>
            </w:r>
          </w:ins>
        </w:p>
        <w:p w14:paraId="2AE17E68" w14:textId="77777777" w:rsidR="00AE3B75" w:rsidRDefault="00AE3B75">
          <w:pPr>
            <w:pStyle w:val="TOC3"/>
            <w:tabs>
              <w:tab w:val="right" w:leader="dot" w:pos="8828"/>
            </w:tabs>
            <w:rPr>
              <w:ins w:id="62" w:author="Rafael Antunes" w:date="2016-06-17T13:56:00Z"/>
              <w:rFonts w:asciiTheme="minorHAnsi" w:eastAsiaTheme="minorEastAsia" w:hAnsiTheme="minorHAnsi"/>
              <w:noProof/>
            </w:rPr>
          </w:pPr>
          <w:ins w:id="63"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"_Toc453935136"</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Best Candidate</w:t>
            </w:r>
            <w:r>
              <w:rPr>
                <w:noProof/>
                <w:webHidden/>
              </w:rPr>
              <w:tab/>
            </w:r>
            <w:r>
              <w:rPr>
                <w:noProof/>
                <w:webHidden/>
              </w:rPr>
              <w:fldChar w:fldCharType="begin"/>
            </w:r>
            <w:r>
              <w:rPr>
                <w:noProof/>
                <w:webHidden/>
              </w:rPr>
              <w:instrText xml:space="preserve"> PAGEREF _Toc453935136 \h </w:instrText>
            </w:r>
            <w:r>
              <w:rPr>
                <w:noProof/>
                <w:webHidden/>
              </w:rPr>
            </w:r>
          </w:ins>
          <w:r>
            <w:rPr>
              <w:noProof/>
              <w:webHidden/>
            </w:rPr>
            <w:fldChar w:fldCharType="separate"/>
          </w:r>
          <w:ins w:id="64" w:author="Rafael Antunes" w:date="2016-06-17T13:56:00Z">
            <w:r>
              <w:rPr>
                <w:noProof/>
                <w:webHidden/>
              </w:rPr>
              <w:t>22</w:t>
            </w:r>
            <w:r>
              <w:rPr>
                <w:noProof/>
                <w:webHidden/>
              </w:rPr>
              <w:fldChar w:fldCharType="end"/>
            </w:r>
            <w:r w:rsidRPr="001E465B">
              <w:rPr>
                <w:rStyle w:val="Hyperlink"/>
                <w:noProof/>
              </w:rPr>
              <w:fldChar w:fldCharType="end"/>
            </w:r>
          </w:ins>
        </w:p>
        <w:p w14:paraId="27BB1E52" w14:textId="77777777" w:rsidR="00AE3B75" w:rsidRDefault="00AE3B75">
          <w:pPr>
            <w:pStyle w:val="TOC3"/>
            <w:tabs>
              <w:tab w:val="right" w:leader="dot" w:pos="8828"/>
            </w:tabs>
            <w:rPr>
              <w:ins w:id="65" w:author="Rafael Antunes" w:date="2016-06-17T13:56:00Z"/>
              <w:rFonts w:asciiTheme="minorHAnsi" w:eastAsiaTheme="minorEastAsia" w:hAnsiTheme="minorHAnsi"/>
              <w:noProof/>
            </w:rPr>
          </w:pPr>
          <w:ins w:id="66"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"_Toc453935137"</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Halton</w:t>
            </w:r>
            <w:r>
              <w:rPr>
                <w:noProof/>
                <w:webHidden/>
              </w:rPr>
              <w:tab/>
            </w:r>
            <w:r>
              <w:rPr>
                <w:noProof/>
                <w:webHidden/>
              </w:rPr>
              <w:fldChar w:fldCharType="begin"/>
            </w:r>
            <w:r>
              <w:rPr>
                <w:noProof/>
                <w:webHidden/>
              </w:rPr>
              <w:instrText xml:space="preserve"> PAGEREF _Toc453935137 \h </w:instrText>
            </w:r>
            <w:r>
              <w:rPr>
                <w:noProof/>
                <w:webHidden/>
              </w:rPr>
            </w:r>
          </w:ins>
          <w:r>
            <w:rPr>
              <w:noProof/>
              <w:webHidden/>
            </w:rPr>
            <w:fldChar w:fldCharType="separate"/>
          </w:r>
          <w:ins w:id="67" w:author="Rafael Antunes" w:date="2016-06-17T13:56:00Z">
            <w:r>
              <w:rPr>
                <w:noProof/>
                <w:webHidden/>
              </w:rPr>
              <w:t>23</w:t>
            </w:r>
            <w:r>
              <w:rPr>
                <w:noProof/>
                <w:webHidden/>
              </w:rPr>
              <w:fldChar w:fldCharType="end"/>
            </w:r>
            <w:r w:rsidRPr="001E465B">
              <w:rPr>
                <w:rStyle w:val="Hyperlink"/>
                <w:noProof/>
              </w:rPr>
              <w:fldChar w:fldCharType="end"/>
            </w:r>
          </w:ins>
        </w:p>
        <w:p w14:paraId="5086EEA7" w14:textId="77777777" w:rsidR="00AE3B75" w:rsidRDefault="00AE3B75">
          <w:pPr>
            <w:pStyle w:val="TOC3"/>
            <w:tabs>
              <w:tab w:val="right" w:leader="dot" w:pos="8828"/>
            </w:tabs>
            <w:rPr>
              <w:ins w:id="68" w:author="Rafael Antunes" w:date="2016-06-17T13:56:00Z"/>
              <w:rFonts w:asciiTheme="minorHAnsi" w:eastAsiaTheme="minorEastAsia" w:hAnsiTheme="minorHAnsi"/>
              <w:noProof/>
            </w:rPr>
          </w:pPr>
          <w:ins w:id="69"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"_Toc453935138"</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Low Discrepancy</w:t>
            </w:r>
            <w:r>
              <w:rPr>
                <w:noProof/>
                <w:webHidden/>
              </w:rPr>
              <w:tab/>
            </w:r>
            <w:r>
              <w:rPr>
                <w:noProof/>
                <w:webHidden/>
              </w:rPr>
              <w:fldChar w:fldCharType="begin"/>
            </w:r>
            <w:r>
              <w:rPr>
                <w:noProof/>
                <w:webHidden/>
              </w:rPr>
              <w:instrText xml:space="preserve"> PAGEREF _Toc453935138 \h </w:instrText>
            </w:r>
            <w:r>
              <w:rPr>
                <w:noProof/>
                <w:webHidden/>
              </w:rPr>
            </w:r>
          </w:ins>
          <w:r>
            <w:rPr>
              <w:noProof/>
              <w:webHidden/>
            </w:rPr>
            <w:fldChar w:fldCharType="separate"/>
          </w:r>
          <w:ins w:id="70" w:author="Rafael Antunes" w:date="2016-06-17T13:56:00Z">
            <w:r>
              <w:rPr>
                <w:noProof/>
                <w:webHidden/>
              </w:rPr>
              <w:t>24</w:t>
            </w:r>
            <w:r>
              <w:rPr>
                <w:noProof/>
                <w:webHidden/>
              </w:rPr>
              <w:fldChar w:fldCharType="end"/>
            </w:r>
            <w:r w:rsidRPr="001E465B">
              <w:rPr>
                <w:rStyle w:val="Hyperlink"/>
                <w:noProof/>
              </w:rPr>
              <w:fldChar w:fldCharType="end"/>
            </w:r>
          </w:ins>
        </w:p>
        <w:p w14:paraId="637E65B7" w14:textId="77777777" w:rsidR="00AE3B75" w:rsidRDefault="00AE3B75">
          <w:pPr>
            <w:pStyle w:val="TOC3"/>
            <w:tabs>
              <w:tab w:val="right" w:leader="dot" w:pos="8828"/>
            </w:tabs>
            <w:rPr>
              <w:ins w:id="71" w:author="Rafael Antunes" w:date="2016-06-17T13:56:00Z"/>
              <w:rFonts w:asciiTheme="minorHAnsi" w:eastAsiaTheme="minorEastAsia" w:hAnsiTheme="minorHAnsi"/>
              <w:noProof/>
            </w:rPr>
          </w:pPr>
          <w:ins w:id="72"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"_Toc453935139"</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Random</w:t>
            </w:r>
            <w:r>
              <w:rPr>
                <w:noProof/>
                <w:webHidden/>
              </w:rPr>
              <w:tab/>
            </w:r>
            <w:r>
              <w:rPr>
                <w:noProof/>
                <w:webHidden/>
              </w:rPr>
              <w:fldChar w:fldCharType="begin"/>
            </w:r>
            <w:r>
              <w:rPr>
                <w:noProof/>
                <w:webHidden/>
              </w:rPr>
              <w:instrText xml:space="preserve"> PAGEREF _Toc453935139 \h </w:instrText>
            </w:r>
            <w:r>
              <w:rPr>
                <w:noProof/>
                <w:webHidden/>
              </w:rPr>
            </w:r>
          </w:ins>
          <w:r>
            <w:rPr>
              <w:noProof/>
              <w:webHidden/>
            </w:rPr>
            <w:fldChar w:fldCharType="separate"/>
          </w:r>
          <w:ins w:id="73" w:author="Rafael Antunes" w:date="2016-06-17T13:56:00Z">
            <w:r>
              <w:rPr>
                <w:noProof/>
                <w:webHidden/>
              </w:rPr>
              <w:t>25</w:t>
            </w:r>
            <w:r>
              <w:rPr>
                <w:noProof/>
                <w:webHidden/>
              </w:rPr>
              <w:fldChar w:fldCharType="end"/>
            </w:r>
            <w:r w:rsidRPr="001E465B">
              <w:rPr>
                <w:rStyle w:val="Hyperlink"/>
                <w:noProof/>
              </w:rPr>
              <w:fldChar w:fldCharType="end"/>
            </w:r>
          </w:ins>
        </w:p>
        <w:p w14:paraId="031110A6" w14:textId="77777777" w:rsidR="00AE3B75" w:rsidRDefault="00AE3B75">
          <w:pPr>
            <w:pStyle w:val="TOC3"/>
            <w:tabs>
              <w:tab w:val="right" w:leader="dot" w:pos="8828"/>
            </w:tabs>
            <w:rPr>
              <w:ins w:id="74" w:author="Rafael Antunes" w:date="2016-06-17T13:56:00Z"/>
              <w:rFonts w:asciiTheme="minorHAnsi" w:eastAsiaTheme="minorEastAsia" w:hAnsiTheme="minorHAnsi"/>
              <w:noProof/>
            </w:rPr>
          </w:pPr>
          <w:ins w:id="75"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"_Toc453935140"</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Stratified</w:t>
            </w:r>
            <w:r>
              <w:rPr>
                <w:noProof/>
                <w:webHidden/>
              </w:rPr>
              <w:tab/>
            </w:r>
            <w:r>
              <w:rPr>
                <w:noProof/>
                <w:webHidden/>
              </w:rPr>
              <w:fldChar w:fldCharType="begin"/>
            </w:r>
            <w:r>
              <w:rPr>
                <w:noProof/>
                <w:webHidden/>
              </w:rPr>
              <w:instrText xml:space="preserve"> PAGEREF _Toc453935140 \h </w:instrText>
            </w:r>
            <w:r>
              <w:rPr>
                <w:noProof/>
                <w:webHidden/>
              </w:rPr>
            </w:r>
          </w:ins>
          <w:r>
            <w:rPr>
              <w:noProof/>
              <w:webHidden/>
            </w:rPr>
            <w:fldChar w:fldCharType="separate"/>
          </w:r>
          <w:ins w:id="76" w:author="Rafael Antunes" w:date="2016-06-17T13:56:00Z">
            <w:r>
              <w:rPr>
                <w:noProof/>
                <w:webHidden/>
              </w:rPr>
              <w:t>26</w:t>
            </w:r>
            <w:r>
              <w:rPr>
                <w:noProof/>
                <w:webHidden/>
              </w:rPr>
              <w:fldChar w:fldCharType="end"/>
            </w:r>
            <w:r w:rsidRPr="001E465B">
              <w:rPr>
                <w:rStyle w:val="Hyperlink"/>
                <w:noProof/>
              </w:rPr>
              <w:fldChar w:fldCharType="end"/>
            </w:r>
          </w:ins>
        </w:p>
        <w:p w14:paraId="40B86AC0" w14:textId="77777777" w:rsidR="00AE3B75" w:rsidRDefault="00AE3B75">
          <w:pPr>
            <w:pStyle w:val="TOC1"/>
            <w:rPr>
              <w:ins w:id="77" w:author="Rafael Antunes" w:date="2016-06-17T13:56:00Z"/>
              <w:rFonts w:asciiTheme="minorHAnsi" w:eastAsiaTheme="minorEastAsia" w:hAnsiTheme="minorHAnsi"/>
              <w:noProof/>
            </w:rPr>
          </w:pPr>
          <w:ins w:id="78" w:author="Rafael Antunes" w:date="2016-06-17T13:56:00Z">
            <w:r w:rsidRPr="001E465B">
              <w:rPr>
                <w:rStyle w:val="Hyperlink"/>
                <w:noProof/>
              </w:rPr>
              <w:fldChar w:fldCharType="begin"/>
            </w:r>
            <w:r w:rsidRPr="001E465B">
              <w:rPr>
                <w:rStyle w:val="Hyperlink"/>
                <w:noProof/>
              </w:rPr>
              <w:instrText xml:space="preserve"> </w:instrText>
            </w:r>
            <w:r>
              <w:rPr>
                <w:noProof/>
              </w:rPr>
              <w:instrText>HYPERLINK \l "_Toc453935141"</w:instrText>
            </w:r>
            <w:r w:rsidRPr="001E465B">
              <w:rPr>
                <w:rStyle w:val="Hyperlink"/>
                <w:noProof/>
              </w:rPr>
              <w:instrText xml:space="preserve"> </w:instrText>
            </w:r>
            <w:r w:rsidRPr="001E465B">
              <w:rPr>
                <w:rStyle w:val="Hyperlink"/>
                <w:noProof/>
              </w:rPr>
            </w:r>
            <w:r w:rsidRPr="001E465B">
              <w:rPr>
                <w:rStyle w:val="Hyperlink"/>
                <w:noProof/>
              </w:rPr>
              <w:fldChar w:fldCharType="separate"/>
            </w:r>
            <w:r w:rsidRPr="001E465B">
              <w:rPr>
                <w:rStyle w:val="Hyperlink"/>
                <w:noProof/>
              </w:rPr>
              <w:t>Conclusion</w:t>
            </w:r>
            <w:r>
              <w:rPr>
                <w:noProof/>
                <w:webHidden/>
              </w:rPr>
              <w:tab/>
            </w:r>
            <w:r>
              <w:rPr>
                <w:noProof/>
                <w:webHidden/>
              </w:rPr>
              <w:fldChar w:fldCharType="begin"/>
            </w:r>
            <w:r>
              <w:rPr>
                <w:noProof/>
                <w:webHidden/>
              </w:rPr>
              <w:instrText xml:space="preserve"> PAGEREF _Toc453935141 \h </w:instrText>
            </w:r>
            <w:r>
              <w:rPr>
                <w:noProof/>
                <w:webHidden/>
              </w:rPr>
            </w:r>
          </w:ins>
          <w:r>
            <w:rPr>
              <w:noProof/>
              <w:webHidden/>
            </w:rPr>
            <w:fldChar w:fldCharType="separate"/>
          </w:r>
          <w:ins w:id="79" w:author="Rafael Antunes" w:date="2016-06-17T13:56:00Z">
            <w:r>
              <w:rPr>
                <w:noProof/>
                <w:webHidden/>
              </w:rPr>
              <w:t>27</w:t>
            </w:r>
            <w:r>
              <w:rPr>
                <w:noProof/>
                <w:webHidden/>
              </w:rPr>
              <w:fldChar w:fldCharType="end"/>
            </w:r>
            <w:r w:rsidRPr="001E465B">
              <w:rPr>
                <w:rStyle w:val="Hyperlink"/>
                <w:noProof/>
              </w:rPr>
              <w:fldChar w:fldCharType="end"/>
            </w:r>
          </w:ins>
        </w:p>
        <w:p w14:paraId="03B3DB3D" w14:textId="77777777" w:rsidR="00B06EAF" w:rsidDel="00AE3B75" w:rsidRDefault="00B06EAF">
          <w:pPr>
            <w:pStyle w:val="TOC1"/>
            <w:rPr>
              <w:del w:id="80" w:author="Rafael Antunes" w:date="2016-06-17T13:56:00Z"/>
              <w:rFonts w:asciiTheme="minorHAnsi" w:eastAsiaTheme="minorEastAsia" w:hAnsiTheme="minorHAnsi"/>
              <w:noProof/>
            </w:rPr>
          </w:pPr>
          <w:del w:id="81" w:author="Rafael Antunes" w:date="2016-06-17T13:56:00Z">
            <w:r w:rsidRPr="00AE3B75" w:rsidDel="00AE3B75">
              <w:rPr>
                <w:rStyle w:val="Hyperlink"/>
                <w:noProof/>
                <w:rPrChange w:id="82" w:author="Rafael Antunes" w:date="2016-06-17T13:56:00Z">
                  <w:rPr>
                    <w:rStyle w:val="Hyperlink"/>
                    <w:noProof/>
                  </w:rPr>
                </w:rPrChange>
              </w:rPr>
              <w:delText>Abstract</w:delText>
            </w:r>
            <w:r w:rsidDel="00AE3B75">
              <w:rPr>
                <w:noProof/>
                <w:webHidden/>
              </w:rPr>
              <w:tab/>
              <w:delText>4</w:delText>
            </w:r>
          </w:del>
        </w:p>
        <w:p w14:paraId="25EE6823" w14:textId="77777777" w:rsidR="00B06EAF" w:rsidDel="00AE3B75" w:rsidRDefault="00B06EAF">
          <w:pPr>
            <w:pStyle w:val="TOC1"/>
            <w:rPr>
              <w:del w:id="83" w:author="Rafael Antunes" w:date="2016-06-17T13:56:00Z"/>
              <w:rFonts w:asciiTheme="minorHAnsi" w:eastAsiaTheme="minorEastAsia" w:hAnsiTheme="minorHAnsi"/>
              <w:noProof/>
            </w:rPr>
          </w:pPr>
          <w:del w:id="84" w:author="Rafael Antunes" w:date="2016-06-17T13:56:00Z">
            <w:r w:rsidRPr="00AE3B75" w:rsidDel="00AE3B75">
              <w:rPr>
                <w:rStyle w:val="Hyperlink"/>
                <w:noProof/>
                <w:rPrChange w:id="85" w:author="Rafael Antunes" w:date="2016-06-17T13:56:00Z">
                  <w:rPr>
                    <w:rStyle w:val="Hyperlink"/>
                    <w:noProof/>
                  </w:rPr>
                </w:rPrChange>
              </w:rPr>
              <w:delText>Introduction</w:delText>
            </w:r>
            <w:r w:rsidDel="00AE3B75">
              <w:rPr>
                <w:noProof/>
                <w:webHidden/>
              </w:rPr>
              <w:tab/>
              <w:delText>4</w:delText>
            </w:r>
          </w:del>
        </w:p>
        <w:p w14:paraId="461DCA4D" w14:textId="77777777" w:rsidR="00B06EAF" w:rsidDel="00AE3B75" w:rsidRDefault="00B06EAF">
          <w:pPr>
            <w:pStyle w:val="TOC1"/>
            <w:rPr>
              <w:del w:id="86" w:author="Rafael Antunes" w:date="2016-06-17T13:56:00Z"/>
              <w:rFonts w:asciiTheme="minorHAnsi" w:eastAsiaTheme="minorEastAsia" w:hAnsiTheme="minorHAnsi"/>
              <w:noProof/>
            </w:rPr>
          </w:pPr>
          <w:del w:id="87" w:author="Rafael Antunes" w:date="2016-06-17T13:56:00Z">
            <w:r w:rsidRPr="00AE3B75" w:rsidDel="00AE3B75">
              <w:rPr>
                <w:rStyle w:val="Hyperlink"/>
                <w:noProof/>
                <w:rPrChange w:id="88" w:author="Rafael Antunes" w:date="2016-06-17T13:56:00Z">
                  <w:rPr>
                    <w:rStyle w:val="Hyperlink"/>
                    <w:noProof/>
                  </w:rPr>
                </w:rPrChange>
              </w:rPr>
              <w:delText>Experiments</w:delText>
            </w:r>
            <w:r w:rsidDel="00AE3B75">
              <w:rPr>
                <w:noProof/>
                <w:webHidden/>
              </w:rPr>
              <w:tab/>
              <w:delText>5</w:delText>
            </w:r>
          </w:del>
        </w:p>
        <w:p w14:paraId="7FE6BFAA" w14:textId="77777777" w:rsidR="00B06EAF" w:rsidDel="00AE3B75" w:rsidRDefault="00B06EAF">
          <w:pPr>
            <w:pStyle w:val="TOC1"/>
            <w:rPr>
              <w:del w:id="89" w:author="Rafael Antunes" w:date="2016-06-17T13:56:00Z"/>
              <w:rFonts w:asciiTheme="minorHAnsi" w:eastAsiaTheme="minorEastAsia" w:hAnsiTheme="minorHAnsi"/>
              <w:noProof/>
            </w:rPr>
          </w:pPr>
          <w:del w:id="90" w:author="Rafael Antunes" w:date="2016-06-17T13:56:00Z">
            <w:r w:rsidRPr="00AE3B75" w:rsidDel="00AE3B75">
              <w:rPr>
                <w:rStyle w:val="Hyperlink"/>
                <w:noProof/>
                <w:rPrChange w:id="91" w:author="Rafael Antunes" w:date="2016-06-17T13:56:00Z">
                  <w:rPr>
                    <w:rStyle w:val="Hyperlink"/>
                    <w:noProof/>
                  </w:rPr>
                </w:rPrChange>
              </w:rPr>
              <w:delText>Hypotheses</w:delText>
            </w:r>
            <w:r w:rsidDel="00AE3B75">
              <w:rPr>
                <w:noProof/>
                <w:webHidden/>
              </w:rPr>
              <w:tab/>
              <w:delText>5</w:delText>
            </w:r>
          </w:del>
        </w:p>
        <w:p w14:paraId="5253D8D7" w14:textId="77777777" w:rsidR="00B06EAF" w:rsidDel="00AE3B75" w:rsidRDefault="00B06EAF">
          <w:pPr>
            <w:pStyle w:val="TOC1"/>
            <w:rPr>
              <w:del w:id="92" w:author="Rafael Antunes" w:date="2016-06-17T13:56:00Z"/>
              <w:rFonts w:asciiTheme="minorHAnsi" w:eastAsiaTheme="minorEastAsia" w:hAnsiTheme="minorHAnsi"/>
              <w:noProof/>
            </w:rPr>
          </w:pPr>
          <w:del w:id="93" w:author="Rafael Antunes" w:date="2016-06-17T13:56:00Z">
            <w:r w:rsidRPr="00AE3B75" w:rsidDel="00AE3B75">
              <w:rPr>
                <w:rStyle w:val="Hyperlink"/>
                <w:noProof/>
                <w:rPrChange w:id="94" w:author="Rafael Antunes" w:date="2016-06-17T13:56:00Z">
                  <w:rPr>
                    <w:rStyle w:val="Hyperlink"/>
                    <w:noProof/>
                  </w:rPr>
                </w:rPrChange>
              </w:rPr>
              <w:delText>Results</w:delText>
            </w:r>
            <w:r w:rsidDel="00AE3B75">
              <w:rPr>
                <w:noProof/>
                <w:webHidden/>
              </w:rPr>
              <w:tab/>
              <w:delText>6</w:delText>
            </w:r>
          </w:del>
        </w:p>
        <w:p w14:paraId="75B28226" w14:textId="77777777" w:rsidR="00B06EAF" w:rsidDel="00AE3B75" w:rsidRDefault="00B06EAF">
          <w:pPr>
            <w:pStyle w:val="TOC2"/>
            <w:rPr>
              <w:del w:id="95" w:author="Rafael Antunes" w:date="2016-06-17T13:56:00Z"/>
              <w:rFonts w:asciiTheme="minorHAnsi" w:eastAsiaTheme="minorEastAsia" w:hAnsiTheme="minorHAnsi"/>
              <w:noProof/>
            </w:rPr>
          </w:pPr>
          <w:del w:id="96" w:author="Rafael Antunes" w:date="2016-06-17T13:56:00Z">
            <w:r w:rsidRPr="00AE3B75" w:rsidDel="00AE3B75">
              <w:rPr>
                <w:rStyle w:val="Hyperlink"/>
                <w:noProof/>
                <w:rPrChange w:id="97" w:author="Rafael Antunes" w:date="2016-06-17T13:56:00Z">
                  <w:rPr>
                    <w:rStyle w:val="Hyperlink"/>
                    <w:noProof/>
                  </w:rPr>
                </w:rPrChange>
              </w:rPr>
              <w:delText>Path Tracing</w:delText>
            </w:r>
            <w:r w:rsidDel="00AE3B75">
              <w:rPr>
                <w:noProof/>
                <w:webHidden/>
              </w:rPr>
              <w:tab/>
              <w:delText>7</w:delText>
            </w:r>
          </w:del>
        </w:p>
        <w:p w14:paraId="5C37E809" w14:textId="77777777" w:rsidR="00B06EAF" w:rsidDel="00AE3B75" w:rsidRDefault="00B06EAF">
          <w:pPr>
            <w:pStyle w:val="TOC3"/>
            <w:tabs>
              <w:tab w:val="right" w:leader="dot" w:pos="8828"/>
            </w:tabs>
            <w:rPr>
              <w:del w:id="98" w:author="Rafael Antunes" w:date="2016-06-17T13:56:00Z"/>
              <w:rFonts w:asciiTheme="minorHAnsi" w:eastAsiaTheme="minorEastAsia" w:hAnsiTheme="minorHAnsi"/>
              <w:noProof/>
            </w:rPr>
          </w:pPr>
          <w:del w:id="99" w:author="Rafael Antunes" w:date="2016-06-17T13:56:00Z">
            <w:r w:rsidRPr="00AE3B75" w:rsidDel="00AE3B75">
              <w:rPr>
                <w:rStyle w:val="Hyperlink"/>
                <w:noProof/>
                <w:rPrChange w:id="100" w:author="Rafael Antunes" w:date="2016-06-17T13:56:00Z">
                  <w:rPr>
                    <w:rStyle w:val="Hyperlink"/>
                    <w:noProof/>
                  </w:rPr>
                </w:rPrChange>
              </w:rPr>
              <w:delText>Adaptive</w:delText>
            </w:r>
            <w:r w:rsidDel="00AE3B75">
              <w:rPr>
                <w:noProof/>
                <w:webHidden/>
              </w:rPr>
              <w:tab/>
              <w:delText>8</w:delText>
            </w:r>
          </w:del>
        </w:p>
        <w:p w14:paraId="67CD8167" w14:textId="77777777" w:rsidR="00B06EAF" w:rsidDel="00AE3B75" w:rsidRDefault="00B06EAF">
          <w:pPr>
            <w:pStyle w:val="TOC3"/>
            <w:tabs>
              <w:tab w:val="right" w:leader="dot" w:pos="8828"/>
            </w:tabs>
            <w:rPr>
              <w:del w:id="101" w:author="Rafael Antunes" w:date="2016-06-17T13:56:00Z"/>
              <w:rFonts w:asciiTheme="minorHAnsi" w:eastAsiaTheme="minorEastAsia" w:hAnsiTheme="minorHAnsi"/>
              <w:noProof/>
            </w:rPr>
          </w:pPr>
          <w:del w:id="102" w:author="Rafael Antunes" w:date="2016-06-17T13:56:00Z">
            <w:r w:rsidRPr="00AE3B75" w:rsidDel="00AE3B75">
              <w:rPr>
                <w:rStyle w:val="Hyperlink"/>
                <w:noProof/>
                <w:rPrChange w:id="103" w:author="Rafael Antunes" w:date="2016-06-17T13:56:00Z">
                  <w:rPr>
                    <w:rStyle w:val="Hyperlink"/>
                    <w:noProof/>
                  </w:rPr>
                </w:rPrChange>
              </w:rPr>
              <w:delText>Best Candidate</w:delText>
            </w:r>
            <w:r w:rsidDel="00AE3B75">
              <w:rPr>
                <w:noProof/>
                <w:webHidden/>
              </w:rPr>
              <w:tab/>
              <w:delText>9</w:delText>
            </w:r>
          </w:del>
        </w:p>
        <w:p w14:paraId="51EA27FB" w14:textId="77777777" w:rsidR="00B06EAF" w:rsidDel="00AE3B75" w:rsidRDefault="00B06EAF">
          <w:pPr>
            <w:pStyle w:val="TOC3"/>
            <w:tabs>
              <w:tab w:val="right" w:leader="dot" w:pos="8828"/>
            </w:tabs>
            <w:rPr>
              <w:del w:id="104" w:author="Rafael Antunes" w:date="2016-06-17T13:56:00Z"/>
              <w:rFonts w:asciiTheme="minorHAnsi" w:eastAsiaTheme="minorEastAsia" w:hAnsiTheme="minorHAnsi"/>
              <w:noProof/>
            </w:rPr>
          </w:pPr>
          <w:del w:id="105" w:author="Rafael Antunes" w:date="2016-06-17T13:56:00Z">
            <w:r w:rsidRPr="00AE3B75" w:rsidDel="00AE3B75">
              <w:rPr>
                <w:rStyle w:val="Hyperlink"/>
                <w:noProof/>
                <w:rPrChange w:id="106" w:author="Rafael Antunes" w:date="2016-06-17T13:56:00Z">
                  <w:rPr>
                    <w:rStyle w:val="Hyperlink"/>
                    <w:noProof/>
                  </w:rPr>
                </w:rPrChange>
              </w:rPr>
              <w:delText>Halton</w:delText>
            </w:r>
            <w:r w:rsidDel="00AE3B75">
              <w:rPr>
                <w:noProof/>
                <w:webHidden/>
              </w:rPr>
              <w:tab/>
              <w:delText>10</w:delText>
            </w:r>
          </w:del>
        </w:p>
        <w:p w14:paraId="1F0CA0AD" w14:textId="77777777" w:rsidR="00B06EAF" w:rsidDel="00AE3B75" w:rsidRDefault="00B06EAF">
          <w:pPr>
            <w:pStyle w:val="TOC3"/>
            <w:tabs>
              <w:tab w:val="right" w:leader="dot" w:pos="8828"/>
            </w:tabs>
            <w:rPr>
              <w:del w:id="107" w:author="Rafael Antunes" w:date="2016-06-17T13:56:00Z"/>
              <w:rFonts w:asciiTheme="minorHAnsi" w:eastAsiaTheme="minorEastAsia" w:hAnsiTheme="minorHAnsi"/>
              <w:noProof/>
            </w:rPr>
          </w:pPr>
          <w:del w:id="108" w:author="Rafael Antunes" w:date="2016-06-17T13:56:00Z">
            <w:r w:rsidRPr="00AE3B75" w:rsidDel="00AE3B75">
              <w:rPr>
                <w:rStyle w:val="Hyperlink"/>
                <w:noProof/>
                <w:rPrChange w:id="109" w:author="Rafael Antunes" w:date="2016-06-17T13:56:00Z">
                  <w:rPr>
                    <w:rStyle w:val="Hyperlink"/>
                    <w:noProof/>
                  </w:rPr>
                </w:rPrChange>
              </w:rPr>
              <w:delText>Low Discrepancy</w:delText>
            </w:r>
            <w:r w:rsidDel="00AE3B75">
              <w:rPr>
                <w:noProof/>
                <w:webHidden/>
              </w:rPr>
              <w:tab/>
              <w:delText>11</w:delText>
            </w:r>
          </w:del>
        </w:p>
        <w:p w14:paraId="427CD42E" w14:textId="77777777" w:rsidR="00B06EAF" w:rsidDel="00AE3B75" w:rsidRDefault="00B06EAF">
          <w:pPr>
            <w:pStyle w:val="TOC3"/>
            <w:tabs>
              <w:tab w:val="right" w:leader="dot" w:pos="8828"/>
            </w:tabs>
            <w:rPr>
              <w:del w:id="110" w:author="Rafael Antunes" w:date="2016-06-17T13:56:00Z"/>
              <w:rFonts w:asciiTheme="minorHAnsi" w:eastAsiaTheme="minorEastAsia" w:hAnsiTheme="minorHAnsi"/>
              <w:noProof/>
            </w:rPr>
          </w:pPr>
          <w:del w:id="111" w:author="Rafael Antunes" w:date="2016-06-17T13:56:00Z">
            <w:r w:rsidRPr="00AE3B75" w:rsidDel="00AE3B75">
              <w:rPr>
                <w:rStyle w:val="Hyperlink"/>
                <w:noProof/>
                <w:rPrChange w:id="112" w:author="Rafael Antunes" w:date="2016-06-17T13:56:00Z">
                  <w:rPr>
                    <w:rStyle w:val="Hyperlink"/>
                    <w:noProof/>
                  </w:rPr>
                </w:rPrChange>
              </w:rPr>
              <w:delText>Random</w:delText>
            </w:r>
            <w:r w:rsidDel="00AE3B75">
              <w:rPr>
                <w:noProof/>
                <w:webHidden/>
              </w:rPr>
              <w:tab/>
              <w:delText>12</w:delText>
            </w:r>
          </w:del>
        </w:p>
        <w:p w14:paraId="49E4BF8D" w14:textId="77777777" w:rsidR="00B06EAF" w:rsidDel="00AE3B75" w:rsidRDefault="00B06EAF">
          <w:pPr>
            <w:pStyle w:val="TOC3"/>
            <w:tabs>
              <w:tab w:val="right" w:leader="dot" w:pos="8828"/>
            </w:tabs>
            <w:rPr>
              <w:del w:id="113" w:author="Rafael Antunes" w:date="2016-06-17T13:56:00Z"/>
              <w:rFonts w:asciiTheme="minorHAnsi" w:eastAsiaTheme="minorEastAsia" w:hAnsiTheme="minorHAnsi"/>
              <w:noProof/>
            </w:rPr>
          </w:pPr>
          <w:del w:id="114" w:author="Rafael Antunes" w:date="2016-06-17T13:56:00Z">
            <w:r w:rsidRPr="00AE3B75" w:rsidDel="00AE3B75">
              <w:rPr>
                <w:rStyle w:val="Hyperlink"/>
                <w:noProof/>
                <w:rPrChange w:id="115" w:author="Rafael Antunes" w:date="2016-06-17T13:56:00Z">
                  <w:rPr>
                    <w:rStyle w:val="Hyperlink"/>
                    <w:noProof/>
                  </w:rPr>
                </w:rPrChange>
              </w:rPr>
              <w:delText>Stratified</w:delText>
            </w:r>
            <w:r w:rsidDel="00AE3B75">
              <w:rPr>
                <w:noProof/>
                <w:webHidden/>
              </w:rPr>
              <w:tab/>
              <w:delText>13</w:delText>
            </w:r>
          </w:del>
        </w:p>
        <w:p w14:paraId="67957211" w14:textId="77777777" w:rsidR="00B06EAF" w:rsidDel="00AE3B75" w:rsidRDefault="00B06EAF">
          <w:pPr>
            <w:pStyle w:val="TOC2"/>
            <w:rPr>
              <w:del w:id="116" w:author="Rafael Antunes" w:date="2016-06-17T13:56:00Z"/>
              <w:rFonts w:asciiTheme="minorHAnsi" w:eastAsiaTheme="minorEastAsia" w:hAnsiTheme="minorHAnsi"/>
              <w:noProof/>
            </w:rPr>
          </w:pPr>
          <w:del w:id="117" w:author="Rafael Antunes" w:date="2016-06-17T13:56:00Z">
            <w:r w:rsidRPr="00AE3B75" w:rsidDel="00AE3B75">
              <w:rPr>
                <w:rStyle w:val="Hyperlink"/>
                <w:noProof/>
                <w:rPrChange w:id="118" w:author="Rafael Antunes" w:date="2016-06-17T13:56:00Z">
                  <w:rPr>
                    <w:rStyle w:val="Hyperlink"/>
                    <w:noProof/>
                  </w:rPr>
                </w:rPrChange>
              </w:rPr>
              <w:delText>Photon Map With No Caustic Photons</w:delText>
            </w:r>
            <w:r w:rsidDel="00AE3B75">
              <w:rPr>
                <w:noProof/>
                <w:webHidden/>
              </w:rPr>
              <w:tab/>
              <w:delText>14</w:delText>
            </w:r>
          </w:del>
        </w:p>
        <w:p w14:paraId="6B45DAF4" w14:textId="77777777" w:rsidR="00B06EAF" w:rsidDel="00AE3B75" w:rsidRDefault="00B06EAF">
          <w:pPr>
            <w:pStyle w:val="TOC3"/>
            <w:tabs>
              <w:tab w:val="right" w:leader="dot" w:pos="8828"/>
            </w:tabs>
            <w:rPr>
              <w:del w:id="119" w:author="Rafael Antunes" w:date="2016-06-17T13:56:00Z"/>
              <w:rFonts w:asciiTheme="minorHAnsi" w:eastAsiaTheme="minorEastAsia" w:hAnsiTheme="minorHAnsi"/>
              <w:noProof/>
            </w:rPr>
          </w:pPr>
          <w:del w:id="120" w:author="Rafael Antunes" w:date="2016-06-17T13:56:00Z">
            <w:r w:rsidRPr="00AE3B75" w:rsidDel="00AE3B75">
              <w:rPr>
                <w:rStyle w:val="Hyperlink"/>
                <w:noProof/>
                <w:rPrChange w:id="121" w:author="Rafael Antunes" w:date="2016-06-17T13:56:00Z">
                  <w:rPr>
                    <w:rStyle w:val="Hyperlink"/>
                    <w:noProof/>
                  </w:rPr>
                </w:rPrChange>
              </w:rPr>
              <w:delText>Adaptive</w:delText>
            </w:r>
            <w:r w:rsidDel="00AE3B75">
              <w:rPr>
                <w:noProof/>
                <w:webHidden/>
              </w:rPr>
              <w:tab/>
              <w:delText>15</w:delText>
            </w:r>
          </w:del>
        </w:p>
        <w:p w14:paraId="71EDA83E" w14:textId="77777777" w:rsidR="00B06EAF" w:rsidDel="00AE3B75" w:rsidRDefault="00B06EAF">
          <w:pPr>
            <w:pStyle w:val="TOC3"/>
            <w:tabs>
              <w:tab w:val="right" w:leader="dot" w:pos="8828"/>
            </w:tabs>
            <w:rPr>
              <w:del w:id="122" w:author="Rafael Antunes" w:date="2016-06-17T13:56:00Z"/>
              <w:rFonts w:asciiTheme="minorHAnsi" w:eastAsiaTheme="minorEastAsia" w:hAnsiTheme="minorHAnsi"/>
              <w:noProof/>
            </w:rPr>
          </w:pPr>
          <w:del w:id="123" w:author="Rafael Antunes" w:date="2016-06-17T13:56:00Z">
            <w:r w:rsidRPr="00AE3B75" w:rsidDel="00AE3B75">
              <w:rPr>
                <w:rStyle w:val="Hyperlink"/>
                <w:noProof/>
                <w:rPrChange w:id="124" w:author="Rafael Antunes" w:date="2016-06-17T13:56:00Z">
                  <w:rPr>
                    <w:rStyle w:val="Hyperlink"/>
                    <w:noProof/>
                  </w:rPr>
                </w:rPrChange>
              </w:rPr>
              <w:delText>Best Candidate</w:delText>
            </w:r>
            <w:r w:rsidDel="00AE3B75">
              <w:rPr>
                <w:noProof/>
                <w:webHidden/>
              </w:rPr>
              <w:tab/>
              <w:delText>16</w:delText>
            </w:r>
          </w:del>
        </w:p>
        <w:p w14:paraId="455C380D" w14:textId="77777777" w:rsidR="00B06EAF" w:rsidDel="00AE3B75" w:rsidRDefault="00B06EAF">
          <w:pPr>
            <w:pStyle w:val="TOC3"/>
            <w:tabs>
              <w:tab w:val="right" w:leader="dot" w:pos="8828"/>
            </w:tabs>
            <w:rPr>
              <w:del w:id="125" w:author="Rafael Antunes" w:date="2016-06-17T13:56:00Z"/>
              <w:rFonts w:asciiTheme="minorHAnsi" w:eastAsiaTheme="minorEastAsia" w:hAnsiTheme="minorHAnsi"/>
              <w:noProof/>
            </w:rPr>
          </w:pPr>
          <w:del w:id="126" w:author="Rafael Antunes" w:date="2016-06-17T13:56:00Z">
            <w:r w:rsidRPr="00AE3B75" w:rsidDel="00AE3B75">
              <w:rPr>
                <w:rStyle w:val="Hyperlink"/>
                <w:noProof/>
                <w:rPrChange w:id="127" w:author="Rafael Antunes" w:date="2016-06-17T13:56:00Z">
                  <w:rPr>
                    <w:rStyle w:val="Hyperlink"/>
                    <w:noProof/>
                  </w:rPr>
                </w:rPrChange>
              </w:rPr>
              <w:delText>Halton</w:delText>
            </w:r>
            <w:r w:rsidDel="00AE3B75">
              <w:rPr>
                <w:noProof/>
                <w:webHidden/>
              </w:rPr>
              <w:tab/>
              <w:delText>17</w:delText>
            </w:r>
          </w:del>
        </w:p>
        <w:p w14:paraId="7DDF295B" w14:textId="77777777" w:rsidR="00B06EAF" w:rsidDel="00AE3B75" w:rsidRDefault="00B06EAF">
          <w:pPr>
            <w:pStyle w:val="TOC3"/>
            <w:tabs>
              <w:tab w:val="right" w:leader="dot" w:pos="8828"/>
            </w:tabs>
            <w:rPr>
              <w:del w:id="128" w:author="Rafael Antunes" w:date="2016-06-17T13:56:00Z"/>
              <w:rFonts w:asciiTheme="minorHAnsi" w:eastAsiaTheme="minorEastAsia" w:hAnsiTheme="minorHAnsi"/>
              <w:noProof/>
            </w:rPr>
          </w:pPr>
          <w:del w:id="129" w:author="Rafael Antunes" w:date="2016-06-17T13:56:00Z">
            <w:r w:rsidRPr="00AE3B75" w:rsidDel="00AE3B75">
              <w:rPr>
                <w:rStyle w:val="Hyperlink"/>
                <w:noProof/>
                <w:rPrChange w:id="130" w:author="Rafael Antunes" w:date="2016-06-17T13:56:00Z">
                  <w:rPr>
                    <w:rStyle w:val="Hyperlink"/>
                    <w:noProof/>
                  </w:rPr>
                </w:rPrChange>
              </w:rPr>
              <w:delText>Low Discrepancy</w:delText>
            </w:r>
            <w:r w:rsidDel="00AE3B75">
              <w:rPr>
                <w:noProof/>
                <w:webHidden/>
              </w:rPr>
              <w:tab/>
              <w:delText>18</w:delText>
            </w:r>
          </w:del>
        </w:p>
        <w:p w14:paraId="754271B4" w14:textId="77777777" w:rsidR="00B06EAF" w:rsidDel="00AE3B75" w:rsidRDefault="00B06EAF">
          <w:pPr>
            <w:pStyle w:val="TOC3"/>
            <w:tabs>
              <w:tab w:val="right" w:leader="dot" w:pos="8828"/>
            </w:tabs>
            <w:rPr>
              <w:del w:id="131" w:author="Rafael Antunes" w:date="2016-06-17T13:56:00Z"/>
              <w:rFonts w:asciiTheme="minorHAnsi" w:eastAsiaTheme="minorEastAsia" w:hAnsiTheme="minorHAnsi"/>
              <w:noProof/>
            </w:rPr>
          </w:pPr>
          <w:del w:id="132" w:author="Rafael Antunes" w:date="2016-06-17T13:56:00Z">
            <w:r w:rsidRPr="00AE3B75" w:rsidDel="00AE3B75">
              <w:rPr>
                <w:rStyle w:val="Hyperlink"/>
                <w:noProof/>
                <w:rPrChange w:id="133" w:author="Rafael Antunes" w:date="2016-06-17T13:56:00Z">
                  <w:rPr>
                    <w:rStyle w:val="Hyperlink"/>
                    <w:noProof/>
                  </w:rPr>
                </w:rPrChange>
              </w:rPr>
              <w:delText>Random</w:delText>
            </w:r>
            <w:r w:rsidDel="00AE3B75">
              <w:rPr>
                <w:noProof/>
                <w:webHidden/>
              </w:rPr>
              <w:tab/>
              <w:delText>19</w:delText>
            </w:r>
          </w:del>
        </w:p>
        <w:p w14:paraId="11110B18" w14:textId="77777777" w:rsidR="00B06EAF" w:rsidDel="00AE3B75" w:rsidRDefault="00B06EAF">
          <w:pPr>
            <w:pStyle w:val="TOC3"/>
            <w:tabs>
              <w:tab w:val="right" w:leader="dot" w:pos="8828"/>
            </w:tabs>
            <w:rPr>
              <w:del w:id="134" w:author="Rafael Antunes" w:date="2016-06-17T13:56:00Z"/>
              <w:rFonts w:asciiTheme="minorHAnsi" w:eastAsiaTheme="minorEastAsia" w:hAnsiTheme="minorHAnsi"/>
              <w:noProof/>
            </w:rPr>
          </w:pPr>
          <w:del w:id="135" w:author="Rafael Antunes" w:date="2016-06-17T13:56:00Z">
            <w:r w:rsidRPr="00AE3B75" w:rsidDel="00AE3B75">
              <w:rPr>
                <w:rStyle w:val="Hyperlink"/>
                <w:noProof/>
                <w:rPrChange w:id="136" w:author="Rafael Antunes" w:date="2016-06-17T13:56:00Z">
                  <w:rPr>
                    <w:rStyle w:val="Hyperlink"/>
                    <w:noProof/>
                  </w:rPr>
                </w:rPrChange>
              </w:rPr>
              <w:delText>Stratified</w:delText>
            </w:r>
            <w:r w:rsidDel="00AE3B75">
              <w:rPr>
                <w:noProof/>
                <w:webHidden/>
              </w:rPr>
              <w:tab/>
              <w:delText>20</w:delText>
            </w:r>
          </w:del>
        </w:p>
        <w:p w14:paraId="55E33F34" w14:textId="77777777" w:rsidR="00B06EAF" w:rsidDel="00AE3B75" w:rsidRDefault="00B06EAF">
          <w:pPr>
            <w:pStyle w:val="TOC2"/>
            <w:rPr>
              <w:del w:id="137" w:author="Rafael Antunes" w:date="2016-06-17T13:56:00Z"/>
              <w:rFonts w:asciiTheme="minorHAnsi" w:eastAsiaTheme="minorEastAsia" w:hAnsiTheme="minorHAnsi"/>
              <w:noProof/>
            </w:rPr>
          </w:pPr>
          <w:del w:id="138" w:author="Rafael Antunes" w:date="2016-06-17T13:56:00Z">
            <w:r w:rsidRPr="00AE3B75" w:rsidDel="00AE3B75">
              <w:rPr>
                <w:rStyle w:val="Hyperlink"/>
                <w:noProof/>
                <w:rPrChange w:id="139" w:author="Rafael Antunes" w:date="2016-06-17T13:56:00Z">
                  <w:rPr>
                    <w:rStyle w:val="Hyperlink"/>
                    <w:noProof/>
                  </w:rPr>
                </w:rPrChange>
              </w:rPr>
              <w:delText>Photon Map With Caustic Photons</w:delText>
            </w:r>
            <w:r w:rsidDel="00AE3B75">
              <w:rPr>
                <w:noProof/>
                <w:webHidden/>
              </w:rPr>
              <w:tab/>
              <w:delText>21</w:delText>
            </w:r>
          </w:del>
        </w:p>
        <w:p w14:paraId="09FCA388" w14:textId="77777777" w:rsidR="00B06EAF" w:rsidDel="00AE3B75" w:rsidRDefault="00B06EAF">
          <w:pPr>
            <w:pStyle w:val="TOC2"/>
            <w:rPr>
              <w:del w:id="140" w:author="Rafael Antunes" w:date="2016-06-17T13:56:00Z"/>
              <w:rFonts w:asciiTheme="minorHAnsi" w:eastAsiaTheme="minorEastAsia" w:hAnsiTheme="minorHAnsi"/>
              <w:noProof/>
            </w:rPr>
          </w:pPr>
          <w:del w:id="141" w:author="Rafael Antunes" w:date="2016-06-17T13:56:00Z">
            <w:r w:rsidRPr="00AE3B75" w:rsidDel="00AE3B75">
              <w:rPr>
                <w:rStyle w:val="Hyperlink"/>
                <w:noProof/>
                <w:rPrChange w:id="142" w:author="Rafael Antunes" w:date="2016-06-17T13:56:00Z">
                  <w:rPr>
                    <w:rStyle w:val="Hyperlink"/>
                    <w:noProof/>
                  </w:rPr>
                </w:rPrChange>
              </w:rPr>
              <w:delText>Best Candidate</w:delText>
            </w:r>
            <w:r w:rsidDel="00AE3B75">
              <w:rPr>
                <w:noProof/>
                <w:webHidden/>
              </w:rPr>
              <w:tab/>
              <w:delText>22</w:delText>
            </w:r>
          </w:del>
        </w:p>
        <w:p w14:paraId="3C1A52A0" w14:textId="77777777" w:rsidR="00B06EAF" w:rsidDel="00AE3B75" w:rsidRDefault="00B06EAF">
          <w:pPr>
            <w:pStyle w:val="TOC2"/>
            <w:rPr>
              <w:del w:id="143" w:author="Rafael Antunes" w:date="2016-06-17T13:56:00Z"/>
              <w:rFonts w:asciiTheme="minorHAnsi" w:eastAsiaTheme="minorEastAsia" w:hAnsiTheme="minorHAnsi"/>
              <w:noProof/>
            </w:rPr>
          </w:pPr>
          <w:del w:id="144" w:author="Rafael Antunes" w:date="2016-06-17T13:56:00Z">
            <w:r w:rsidRPr="00AE3B75" w:rsidDel="00AE3B75">
              <w:rPr>
                <w:rStyle w:val="Hyperlink"/>
                <w:noProof/>
                <w:rPrChange w:id="145" w:author="Rafael Antunes" w:date="2016-06-17T13:56:00Z">
                  <w:rPr>
                    <w:rStyle w:val="Hyperlink"/>
                    <w:noProof/>
                  </w:rPr>
                </w:rPrChange>
              </w:rPr>
              <w:delText>Halton</w:delText>
            </w:r>
            <w:r w:rsidDel="00AE3B75">
              <w:rPr>
                <w:noProof/>
                <w:webHidden/>
              </w:rPr>
              <w:tab/>
              <w:delText>23</w:delText>
            </w:r>
          </w:del>
        </w:p>
        <w:p w14:paraId="58E0A322" w14:textId="77777777" w:rsidR="00B06EAF" w:rsidDel="00AE3B75" w:rsidRDefault="00B06EAF">
          <w:pPr>
            <w:pStyle w:val="TOC2"/>
            <w:rPr>
              <w:del w:id="146" w:author="Rafael Antunes" w:date="2016-06-17T13:56:00Z"/>
              <w:rFonts w:asciiTheme="minorHAnsi" w:eastAsiaTheme="minorEastAsia" w:hAnsiTheme="minorHAnsi"/>
              <w:noProof/>
            </w:rPr>
          </w:pPr>
          <w:del w:id="147" w:author="Rafael Antunes" w:date="2016-06-17T13:56:00Z">
            <w:r w:rsidRPr="00AE3B75" w:rsidDel="00AE3B75">
              <w:rPr>
                <w:rStyle w:val="Hyperlink"/>
                <w:noProof/>
                <w:rPrChange w:id="148" w:author="Rafael Antunes" w:date="2016-06-17T13:56:00Z">
                  <w:rPr>
                    <w:rStyle w:val="Hyperlink"/>
                    <w:noProof/>
                  </w:rPr>
                </w:rPrChange>
              </w:rPr>
              <w:delText>Low Discrepancy</w:delText>
            </w:r>
            <w:r w:rsidDel="00AE3B75">
              <w:rPr>
                <w:noProof/>
                <w:webHidden/>
              </w:rPr>
              <w:tab/>
              <w:delText>24</w:delText>
            </w:r>
          </w:del>
        </w:p>
        <w:p w14:paraId="3CDF357B" w14:textId="77777777" w:rsidR="00B06EAF" w:rsidDel="00AE3B75" w:rsidRDefault="00B06EAF">
          <w:pPr>
            <w:pStyle w:val="TOC2"/>
            <w:rPr>
              <w:del w:id="149" w:author="Rafael Antunes" w:date="2016-06-17T13:56:00Z"/>
              <w:rFonts w:asciiTheme="minorHAnsi" w:eastAsiaTheme="minorEastAsia" w:hAnsiTheme="minorHAnsi"/>
              <w:noProof/>
            </w:rPr>
          </w:pPr>
          <w:del w:id="150" w:author="Rafael Antunes" w:date="2016-06-17T13:56:00Z">
            <w:r w:rsidRPr="00AE3B75" w:rsidDel="00AE3B75">
              <w:rPr>
                <w:rStyle w:val="Hyperlink"/>
                <w:noProof/>
                <w:rPrChange w:id="151" w:author="Rafael Antunes" w:date="2016-06-17T13:56:00Z">
                  <w:rPr>
                    <w:rStyle w:val="Hyperlink"/>
                    <w:noProof/>
                  </w:rPr>
                </w:rPrChange>
              </w:rPr>
              <w:delText>Random</w:delText>
            </w:r>
            <w:r w:rsidDel="00AE3B75">
              <w:rPr>
                <w:noProof/>
                <w:webHidden/>
              </w:rPr>
              <w:tab/>
              <w:delText>25</w:delText>
            </w:r>
          </w:del>
        </w:p>
        <w:p w14:paraId="5A137943" w14:textId="77777777" w:rsidR="00B06EAF" w:rsidDel="00AE3B75" w:rsidRDefault="00B06EAF">
          <w:pPr>
            <w:pStyle w:val="TOC2"/>
            <w:rPr>
              <w:del w:id="152" w:author="Rafael Antunes" w:date="2016-06-17T13:56:00Z"/>
              <w:rFonts w:asciiTheme="minorHAnsi" w:eastAsiaTheme="minorEastAsia" w:hAnsiTheme="minorHAnsi"/>
              <w:noProof/>
            </w:rPr>
          </w:pPr>
          <w:del w:id="153" w:author="Rafael Antunes" w:date="2016-06-17T13:56:00Z">
            <w:r w:rsidRPr="00AE3B75" w:rsidDel="00AE3B75">
              <w:rPr>
                <w:rStyle w:val="Hyperlink"/>
                <w:noProof/>
                <w:rPrChange w:id="154" w:author="Rafael Antunes" w:date="2016-06-17T13:56:00Z">
                  <w:rPr>
                    <w:rStyle w:val="Hyperlink"/>
                    <w:noProof/>
                  </w:rPr>
                </w:rPrChange>
              </w:rPr>
              <w:delText>Stratified</w:delText>
            </w:r>
            <w:r w:rsidDel="00AE3B75">
              <w:rPr>
                <w:noProof/>
                <w:webHidden/>
              </w:rPr>
              <w:tab/>
              <w:delText>26</w:delText>
            </w:r>
          </w:del>
        </w:p>
        <w:p w14:paraId="381FE76B" w14:textId="77777777" w:rsidR="00B06EAF" w:rsidDel="00AE3B75" w:rsidRDefault="00B06EAF">
          <w:pPr>
            <w:pStyle w:val="TOC1"/>
            <w:rPr>
              <w:del w:id="155" w:author="Rafael Antunes" w:date="2016-06-17T13:56:00Z"/>
              <w:rFonts w:asciiTheme="minorHAnsi" w:eastAsiaTheme="minorEastAsia" w:hAnsiTheme="minorHAnsi"/>
              <w:noProof/>
            </w:rPr>
          </w:pPr>
          <w:del w:id="156" w:author="Rafael Antunes" w:date="2016-06-17T13:56:00Z">
            <w:r w:rsidRPr="00AE3B75" w:rsidDel="00AE3B75">
              <w:rPr>
                <w:rStyle w:val="Hyperlink"/>
                <w:noProof/>
                <w:rPrChange w:id="157" w:author="Rafael Antunes" w:date="2016-06-17T13:56:00Z">
                  <w:rPr>
                    <w:rStyle w:val="Hyperlink"/>
                    <w:noProof/>
                  </w:rPr>
                </w:rPrChange>
              </w:rPr>
              <w:delText>Conclusion</w:delText>
            </w:r>
            <w:r w:rsidDel="00AE3B75">
              <w:rPr>
                <w:noProof/>
                <w:webHidden/>
              </w:rPr>
              <w:tab/>
              <w:delText>27</w:delText>
            </w:r>
          </w:del>
        </w:p>
        <w:p w14:paraId="54E89D42" w14:textId="77777777" w:rsidR="00681D59" w:rsidDel="00D73663" w:rsidRDefault="00681D59">
          <w:pPr>
            <w:pStyle w:val="TOC1"/>
            <w:rPr>
              <w:del w:id="158" w:author="Rafael Antunes" w:date="2016-06-17T13:16:00Z"/>
              <w:rFonts w:asciiTheme="minorHAnsi" w:eastAsiaTheme="minorEastAsia" w:hAnsiTheme="minorHAnsi"/>
              <w:noProof/>
            </w:rPr>
          </w:pPr>
          <w:del w:id="159" w:author="Rafael Antunes" w:date="2016-06-17T13:16:00Z">
            <w:r w:rsidRPr="00D73663" w:rsidDel="00D73663">
              <w:rPr>
                <w:noProof/>
                <w:rPrChange w:id="160" w:author="Rafael Antunes" w:date="2016-06-17T13:16:00Z">
                  <w:rPr>
                    <w:rStyle w:val="Hyperlink"/>
                    <w:noProof/>
                  </w:rPr>
                </w:rPrChange>
              </w:rPr>
              <w:delText>Abstract</w:delText>
            </w:r>
            <w:r w:rsidDel="00D73663">
              <w:rPr>
                <w:noProof/>
                <w:webHidden/>
              </w:rPr>
              <w:tab/>
              <w:delText>4</w:delText>
            </w:r>
          </w:del>
        </w:p>
        <w:p w14:paraId="7AE5C95C" w14:textId="77777777" w:rsidR="00681D59" w:rsidDel="00D73663" w:rsidRDefault="00681D59">
          <w:pPr>
            <w:pStyle w:val="TOC1"/>
            <w:rPr>
              <w:del w:id="161" w:author="Rafael Antunes" w:date="2016-06-17T13:16:00Z"/>
              <w:rFonts w:asciiTheme="minorHAnsi" w:eastAsiaTheme="minorEastAsia" w:hAnsiTheme="minorHAnsi"/>
              <w:noProof/>
            </w:rPr>
          </w:pPr>
          <w:del w:id="162" w:author="Rafael Antunes" w:date="2016-06-17T13:16:00Z">
            <w:r w:rsidRPr="00D73663" w:rsidDel="00D73663">
              <w:rPr>
                <w:noProof/>
                <w:rPrChange w:id="163" w:author="Rafael Antunes" w:date="2016-06-17T13:16:00Z">
                  <w:rPr>
                    <w:rStyle w:val="Hyperlink"/>
                    <w:noProof/>
                  </w:rPr>
                </w:rPrChange>
              </w:rPr>
              <w:delText>Introduction</w:delText>
            </w:r>
            <w:r w:rsidDel="00D73663">
              <w:rPr>
                <w:noProof/>
                <w:webHidden/>
              </w:rPr>
              <w:tab/>
              <w:delText>4</w:delText>
            </w:r>
          </w:del>
        </w:p>
        <w:p w14:paraId="5C6ACD33" w14:textId="77777777" w:rsidR="00681D59" w:rsidDel="00D73663" w:rsidRDefault="00681D59">
          <w:pPr>
            <w:pStyle w:val="TOC1"/>
            <w:rPr>
              <w:del w:id="164" w:author="Rafael Antunes" w:date="2016-06-17T13:16:00Z"/>
              <w:rFonts w:asciiTheme="minorHAnsi" w:eastAsiaTheme="minorEastAsia" w:hAnsiTheme="minorHAnsi"/>
              <w:noProof/>
            </w:rPr>
          </w:pPr>
          <w:del w:id="165" w:author="Rafael Antunes" w:date="2016-06-17T13:16:00Z">
            <w:r w:rsidRPr="00D73663" w:rsidDel="00D73663">
              <w:rPr>
                <w:noProof/>
                <w:rPrChange w:id="166" w:author="Rafael Antunes" w:date="2016-06-17T13:16:00Z">
                  <w:rPr>
                    <w:rStyle w:val="Hyperlink"/>
                    <w:noProof/>
                  </w:rPr>
                </w:rPrChange>
              </w:rPr>
              <w:delText>Experiments</w:delText>
            </w:r>
            <w:r w:rsidDel="00D73663">
              <w:rPr>
                <w:noProof/>
                <w:webHidden/>
              </w:rPr>
              <w:tab/>
              <w:delText>5</w:delText>
            </w:r>
          </w:del>
        </w:p>
        <w:p w14:paraId="084F0442" w14:textId="77777777" w:rsidR="00681D59" w:rsidDel="00D73663" w:rsidRDefault="00681D59">
          <w:pPr>
            <w:pStyle w:val="TOC1"/>
            <w:rPr>
              <w:del w:id="167" w:author="Rafael Antunes" w:date="2016-06-17T13:16:00Z"/>
              <w:rFonts w:asciiTheme="minorHAnsi" w:eastAsiaTheme="minorEastAsia" w:hAnsiTheme="minorHAnsi"/>
              <w:noProof/>
            </w:rPr>
          </w:pPr>
          <w:del w:id="168" w:author="Rafael Antunes" w:date="2016-06-17T13:16:00Z">
            <w:r w:rsidRPr="00D73663" w:rsidDel="00D73663">
              <w:rPr>
                <w:noProof/>
                <w:rPrChange w:id="169" w:author="Rafael Antunes" w:date="2016-06-17T13:16:00Z">
                  <w:rPr>
                    <w:rStyle w:val="Hyperlink"/>
                    <w:noProof/>
                  </w:rPr>
                </w:rPrChange>
              </w:rPr>
              <w:delText>Hypotheses</w:delText>
            </w:r>
            <w:r w:rsidDel="00D73663">
              <w:rPr>
                <w:noProof/>
                <w:webHidden/>
              </w:rPr>
              <w:tab/>
              <w:delText>5</w:delText>
            </w:r>
          </w:del>
        </w:p>
        <w:p w14:paraId="5A630C93" w14:textId="77777777" w:rsidR="00681D59" w:rsidDel="00D73663" w:rsidRDefault="00681D59">
          <w:pPr>
            <w:pStyle w:val="TOC1"/>
            <w:rPr>
              <w:del w:id="170" w:author="Rafael Antunes" w:date="2016-06-17T13:16:00Z"/>
              <w:rFonts w:asciiTheme="minorHAnsi" w:eastAsiaTheme="minorEastAsia" w:hAnsiTheme="minorHAnsi"/>
              <w:noProof/>
            </w:rPr>
          </w:pPr>
          <w:del w:id="171" w:author="Rafael Antunes" w:date="2016-06-17T13:16:00Z">
            <w:r w:rsidRPr="00D73663" w:rsidDel="00D73663">
              <w:rPr>
                <w:noProof/>
                <w:rPrChange w:id="172" w:author="Rafael Antunes" w:date="2016-06-17T13:16:00Z">
                  <w:rPr>
                    <w:rStyle w:val="Hyperlink"/>
                    <w:noProof/>
                  </w:rPr>
                </w:rPrChange>
              </w:rPr>
              <w:delText>Results</w:delText>
            </w:r>
            <w:r w:rsidDel="00D73663">
              <w:rPr>
                <w:noProof/>
                <w:webHidden/>
              </w:rPr>
              <w:tab/>
              <w:delText>6</w:delText>
            </w:r>
          </w:del>
        </w:p>
        <w:p w14:paraId="24E650E0" w14:textId="77777777" w:rsidR="00681D59" w:rsidDel="00D73663" w:rsidRDefault="00681D59">
          <w:pPr>
            <w:pStyle w:val="TOC2"/>
            <w:rPr>
              <w:del w:id="173" w:author="Rafael Antunes" w:date="2016-06-17T13:16:00Z"/>
              <w:rFonts w:asciiTheme="minorHAnsi" w:eastAsiaTheme="minorEastAsia" w:hAnsiTheme="minorHAnsi"/>
              <w:noProof/>
            </w:rPr>
          </w:pPr>
          <w:del w:id="174" w:author="Rafael Antunes" w:date="2016-06-17T13:16:00Z">
            <w:r w:rsidRPr="00D73663" w:rsidDel="00D73663">
              <w:rPr>
                <w:noProof/>
                <w:rPrChange w:id="175" w:author="Rafael Antunes" w:date="2016-06-17T13:16:00Z">
                  <w:rPr>
                    <w:rStyle w:val="Hyperlink"/>
                    <w:noProof/>
                  </w:rPr>
                </w:rPrChange>
              </w:rPr>
              <w:delText>Path Tracing</w:delText>
            </w:r>
            <w:r w:rsidDel="00D73663">
              <w:rPr>
                <w:noProof/>
                <w:webHidden/>
              </w:rPr>
              <w:tab/>
              <w:delText>6</w:delText>
            </w:r>
          </w:del>
        </w:p>
        <w:p w14:paraId="32B96350" w14:textId="77777777" w:rsidR="00681D59" w:rsidDel="00D73663" w:rsidRDefault="00681D59">
          <w:pPr>
            <w:pStyle w:val="TOC3"/>
            <w:tabs>
              <w:tab w:val="right" w:leader="dot" w:pos="8828"/>
            </w:tabs>
            <w:rPr>
              <w:del w:id="176" w:author="Rafael Antunes" w:date="2016-06-17T13:16:00Z"/>
              <w:rFonts w:asciiTheme="minorHAnsi" w:eastAsiaTheme="minorEastAsia" w:hAnsiTheme="minorHAnsi"/>
              <w:noProof/>
            </w:rPr>
          </w:pPr>
          <w:del w:id="177" w:author="Rafael Antunes" w:date="2016-06-17T13:16:00Z">
            <w:r w:rsidRPr="00D73663" w:rsidDel="00D73663">
              <w:rPr>
                <w:noProof/>
                <w:rPrChange w:id="178" w:author="Rafael Antunes" w:date="2016-06-17T13:16:00Z">
                  <w:rPr>
                    <w:rStyle w:val="Hyperlink"/>
                    <w:noProof/>
                  </w:rPr>
                </w:rPrChange>
              </w:rPr>
              <w:delText>Adaptive</w:delText>
            </w:r>
            <w:r w:rsidDel="00D73663">
              <w:rPr>
                <w:noProof/>
                <w:webHidden/>
              </w:rPr>
              <w:tab/>
              <w:delText>8</w:delText>
            </w:r>
          </w:del>
        </w:p>
        <w:p w14:paraId="0D23C7E9" w14:textId="77777777" w:rsidR="00681D59" w:rsidDel="00D73663" w:rsidRDefault="00681D59">
          <w:pPr>
            <w:pStyle w:val="TOC3"/>
            <w:tabs>
              <w:tab w:val="right" w:leader="dot" w:pos="8828"/>
            </w:tabs>
            <w:rPr>
              <w:del w:id="179" w:author="Rafael Antunes" w:date="2016-06-17T13:16:00Z"/>
              <w:rFonts w:asciiTheme="minorHAnsi" w:eastAsiaTheme="minorEastAsia" w:hAnsiTheme="minorHAnsi"/>
              <w:noProof/>
            </w:rPr>
          </w:pPr>
          <w:del w:id="180" w:author="Rafael Antunes" w:date="2016-06-17T13:16:00Z">
            <w:r w:rsidRPr="00D73663" w:rsidDel="00D73663">
              <w:rPr>
                <w:noProof/>
                <w:rPrChange w:id="181" w:author="Rafael Antunes" w:date="2016-06-17T13:16:00Z">
                  <w:rPr>
                    <w:rStyle w:val="Hyperlink"/>
                    <w:noProof/>
                  </w:rPr>
                </w:rPrChange>
              </w:rPr>
              <w:delText>Best Candidate</w:delText>
            </w:r>
            <w:r w:rsidDel="00D73663">
              <w:rPr>
                <w:noProof/>
                <w:webHidden/>
              </w:rPr>
              <w:tab/>
              <w:delText>9</w:delText>
            </w:r>
          </w:del>
        </w:p>
        <w:p w14:paraId="30B8F2F0" w14:textId="77777777" w:rsidR="00681D59" w:rsidDel="00D73663" w:rsidRDefault="00681D59">
          <w:pPr>
            <w:pStyle w:val="TOC3"/>
            <w:tabs>
              <w:tab w:val="right" w:leader="dot" w:pos="8828"/>
            </w:tabs>
            <w:rPr>
              <w:del w:id="182" w:author="Rafael Antunes" w:date="2016-06-17T13:16:00Z"/>
              <w:rFonts w:asciiTheme="minorHAnsi" w:eastAsiaTheme="minorEastAsia" w:hAnsiTheme="minorHAnsi"/>
              <w:noProof/>
            </w:rPr>
          </w:pPr>
          <w:del w:id="183" w:author="Rafael Antunes" w:date="2016-06-17T13:16:00Z">
            <w:r w:rsidRPr="00D73663" w:rsidDel="00D73663">
              <w:rPr>
                <w:noProof/>
                <w:rPrChange w:id="184" w:author="Rafael Antunes" w:date="2016-06-17T13:16:00Z">
                  <w:rPr>
                    <w:rStyle w:val="Hyperlink"/>
                    <w:noProof/>
                  </w:rPr>
                </w:rPrChange>
              </w:rPr>
              <w:delText>Halton</w:delText>
            </w:r>
            <w:r w:rsidDel="00D73663">
              <w:rPr>
                <w:noProof/>
                <w:webHidden/>
              </w:rPr>
              <w:tab/>
              <w:delText>10</w:delText>
            </w:r>
          </w:del>
        </w:p>
        <w:p w14:paraId="424CAAFE" w14:textId="77777777" w:rsidR="00681D59" w:rsidDel="00D73663" w:rsidRDefault="00681D59">
          <w:pPr>
            <w:pStyle w:val="TOC3"/>
            <w:tabs>
              <w:tab w:val="right" w:leader="dot" w:pos="8828"/>
            </w:tabs>
            <w:rPr>
              <w:del w:id="185" w:author="Rafael Antunes" w:date="2016-06-17T13:16:00Z"/>
              <w:rFonts w:asciiTheme="minorHAnsi" w:eastAsiaTheme="minorEastAsia" w:hAnsiTheme="minorHAnsi"/>
              <w:noProof/>
            </w:rPr>
          </w:pPr>
          <w:del w:id="186" w:author="Rafael Antunes" w:date="2016-06-17T13:16:00Z">
            <w:r w:rsidRPr="00D73663" w:rsidDel="00D73663">
              <w:rPr>
                <w:noProof/>
                <w:rPrChange w:id="187" w:author="Rafael Antunes" w:date="2016-06-17T13:16:00Z">
                  <w:rPr>
                    <w:rStyle w:val="Hyperlink"/>
                    <w:noProof/>
                  </w:rPr>
                </w:rPrChange>
              </w:rPr>
              <w:delText>Low Discrepancy</w:delText>
            </w:r>
            <w:r w:rsidDel="00D73663">
              <w:rPr>
                <w:noProof/>
                <w:webHidden/>
              </w:rPr>
              <w:tab/>
              <w:delText>11</w:delText>
            </w:r>
          </w:del>
        </w:p>
        <w:p w14:paraId="1248A8E5" w14:textId="77777777" w:rsidR="00681D59" w:rsidDel="00D73663" w:rsidRDefault="00681D59">
          <w:pPr>
            <w:pStyle w:val="TOC3"/>
            <w:tabs>
              <w:tab w:val="right" w:leader="dot" w:pos="8828"/>
            </w:tabs>
            <w:rPr>
              <w:del w:id="188" w:author="Rafael Antunes" w:date="2016-06-17T13:16:00Z"/>
              <w:rFonts w:asciiTheme="minorHAnsi" w:eastAsiaTheme="minorEastAsia" w:hAnsiTheme="minorHAnsi"/>
              <w:noProof/>
            </w:rPr>
          </w:pPr>
          <w:del w:id="189" w:author="Rafael Antunes" w:date="2016-06-17T13:16:00Z">
            <w:r w:rsidRPr="00D73663" w:rsidDel="00D73663">
              <w:rPr>
                <w:noProof/>
                <w:rPrChange w:id="190" w:author="Rafael Antunes" w:date="2016-06-17T13:16:00Z">
                  <w:rPr>
                    <w:rStyle w:val="Hyperlink"/>
                    <w:noProof/>
                  </w:rPr>
                </w:rPrChange>
              </w:rPr>
              <w:delText>Random</w:delText>
            </w:r>
            <w:r w:rsidDel="00D73663">
              <w:rPr>
                <w:noProof/>
                <w:webHidden/>
              </w:rPr>
              <w:tab/>
              <w:delText>12</w:delText>
            </w:r>
          </w:del>
        </w:p>
        <w:p w14:paraId="08840BC6" w14:textId="77777777" w:rsidR="00681D59" w:rsidDel="00D73663" w:rsidRDefault="00681D59">
          <w:pPr>
            <w:pStyle w:val="TOC3"/>
            <w:tabs>
              <w:tab w:val="right" w:leader="dot" w:pos="8828"/>
            </w:tabs>
            <w:rPr>
              <w:del w:id="191" w:author="Rafael Antunes" w:date="2016-06-17T13:16:00Z"/>
              <w:rFonts w:asciiTheme="minorHAnsi" w:eastAsiaTheme="minorEastAsia" w:hAnsiTheme="minorHAnsi"/>
              <w:noProof/>
            </w:rPr>
          </w:pPr>
          <w:del w:id="192" w:author="Rafael Antunes" w:date="2016-06-17T13:16:00Z">
            <w:r w:rsidRPr="00D73663" w:rsidDel="00D73663">
              <w:rPr>
                <w:noProof/>
                <w:rPrChange w:id="193" w:author="Rafael Antunes" w:date="2016-06-17T13:16:00Z">
                  <w:rPr>
                    <w:rStyle w:val="Hyperlink"/>
                    <w:noProof/>
                  </w:rPr>
                </w:rPrChange>
              </w:rPr>
              <w:delText>Stratified</w:delText>
            </w:r>
            <w:r w:rsidDel="00D73663">
              <w:rPr>
                <w:noProof/>
                <w:webHidden/>
              </w:rPr>
              <w:tab/>
              <w:delText>13</w:delText>
            </w:r>
          </w:del>
        </w:p>
        <w:p w14:paraId="4CC44F58" w14:textId="77777777" w:rsidR="00681D59" w:rsidDel="00D73663" w:rsidRDefault="00681D59">
          <w:pPr>
            <w:pStyle w:val="TOC2"/>
            <w:rPr>
              <w:del w:id="194" w:author="Rafael Antunes" w:date="2016-06-17T13:16:00Z"/>
              <w:rFonts w:asciiTheme="minorHAnsi" w:eastAsiaTheme="minorEastAsia" w:hAnsiTheme="minorHAnsi"/>
              <w:noProof/>
            </w:rPr>
          </w:pPr>
          <w:del w:id="195" w:author="Rafael Antunes" w:date="2016-06-17T13:16:00Z">
            <w:r w:rsidRPr="00D73663" w:rsidDel="00D73663">
              <w:rPr>
                <w:noProof/>
                <w:rPrChange w:id="196" w:author="Rafael Antunes" w:date="2016-06-17T13:16:00Z">
                  <w:rPr>
                    <w:rStyle w:val="Hyperlink"/>
                    <w:noProof/>
                  </w:rPr>
                </w:rPrChange>
              </w:rPr>
              <w:delText>Photon Map</w:delText>
            </w:r>
            <w:r w:rsidDel="00D73663">
              <w:rPr>
                <w:noProof/>
                <w:webHidden/>
              </w:rPr>
              <w:tab/>
              <w:delText>14</w:delText>
            </w:r>
          </w:del>
        </w:p>
        <w:p w14:paraId="2224C773" w14:textId="77777777" w:rsidR="00681D59" w:rsidDel="00D73663" w:rsidRDefault="00681D59">
          <w:pPr>
            <w:pStyle w:val="TOC3"/>
            <w:tabs>
              <w:tab w:val="right" w:leader="dot" w:pos="8828"/>
            </w:tabs>
            <w:rPr>
              <w:del w:id="197" w:author="Rafael Antunes" w:date="2016-06-17T13:16:00Z"/>
              <w:rFonts w:asciiTheme="minorHAnsi" w:eastAsiaTheme="minorEastAsia" w:hAnsiTheme="minorHAnsi"/>
              <w:noProof/>
            </w:rPr>
          </w:pPr>
          <w:del w:id="198" w:author="Rafael Antunes" w:date="2016-06-17T13:16:00Z">
            <w:r w:rsidRPr="00D73663" w:rsidDel="00D73663">
              <w:rPr>
                <w:noProof/>
                <w:rPrChange w:id="199" w:author="Rafael Antunes" w:date="2016-06-17T13:16:00Z">
                  <w:rPr>
                    <w:rStyle w:val="Hyperlink"/>
                    <w:noProof/>
                  </w:rPr>
                </w:rPrChange>
              </w:rPr>
              <w:delText>Adaptive</w:delText>
            </w:r>
            <w:r w:rsidDel="00D73663">
              <w:rPr>
                <w:noProof/>
                <w:webHidden/>
              </w:rPr>
              <w:tab/>
              <w:delText>14</w:delText>
            </w:r>
          </w:del>
        </w:p>
        <w:p w14:paraId="78045081" w14:textId="77777777" w:rsidR="00681D59" w:rsidDel="00D73663" w:rsidRDefault="00681D59">
          <w:pPr>
            <w:pStyle w:val="TOC3"/>
            <w:tabs>
              <w:tab w:val="right" w:leader="dot" w:pos="8828"/>
            </w:tabs>
            <w:rPr>
              <w:del w:id="200" w:author="Rafael Antunes" w:date="2016-06-17T13:16:00Z"/>
              <w:rFonts w:asciiTheme="minorHAnsi" w:eastAsiaTheme="minorEastAsia" w:hAnsiTheme="minorHAnsi"/>
              <w:noProof/>
            </w:rPr>
          </w:pPr>
          <w:del w:id="201" w:author="Rafael Antunes" w:date="2016-06-17T13:16:00Z">
            <w:r w:rsidRPr="00D73663" w:rsidDel="00D73663">
              <w:rPr>
                <w:noProof/>
                <w:rPrChange w:id="202" w:author="Rafael Antunes" w:date="2016-06-17T13:16:00Z">
                  <w:rPr>
                    <w:rStyle w:val="Hyperlink"/>
                    <w:noProof/>
                  </w:rPr>
                </w:rPrChange>
              </w:rPr>
              <w:delText>Best Candidate</w:delText>
            </w:r>
            <w:r w:rsidDel="00D73663">
              <w:rPr>
                <w:noProof/>
                <w:webHidden/>
              </w:rPr>
              <w:tab/>
              <w:delText>14</w:delText>
            </w:r>
          </w:del>
        </w:p>
        <w:p w14:paraId="58915AE0" w14:textId="77777777" w:rsidR="00681D59" w:rsidDel="00D73663" w:rsidRDefault="00681D59">
          <w:pPr>
            <w:pStyle w:val="TOC3"/>
            <w:tabs>
              <w:tab w:val="right" w:leader="dot" w:pos="8828"/>
            </w:tabs>
            <w:rPr>
              <w:del w:id="203" w:author="Rafael Antunes" w:date="2016-06-17T13:16:00Z"/>
              <w:rFonts w:asciiTheme="minorHAnsi" w:eastAsiaTheme="minorEastAsia" w:hAnsiTheme="minorHAnsi"/>
              <w:noProof/>
            </w:rPr>
          </w:pPr>
          <w:del w:id="204" w:author="Rafael Antunes" w:date="2016-06-17T13:16:00Z">
            <w:r w:rsidRPr="00D73663" w:rsidDel="00D73663">
              <w:rPr>
                <w:noProof/>
                <w:rPrChange w:id="205" w:author="Rafael Antunes" w:date="2016-06-17T13:16:00Z">
                  <w:rPr>
                    <w:rStyle w:val="Hyperlink"/>
                    <w:noProof/>
                  </w:rPr>
                </w:rPrChange>
              </w:rPr>
              <w:delText>Halton</w:delText>
            </w:r>
            <w:r w:rsidDel="00D73663">
              <w:rPr>
                <w:noProof/>
                <w:webHidden/>
              </w:rPr>
              <w:tab/>
              <w:delText>14</w:delText>
            </w:r>
          </w:del>
        </w:p>
        <w:p w14:paraId="5B582082" w14:textId="77777777" w:rsidR="00681D59" w:rsidDel="00D73663" w:rsidRDefault="00681D59">
          <w:pPr>
            <w:pStyle w:val="TOC3"/>
            <w:tabs>
              <w:tab w:val="right" w:leader="dot" w:pos="8828"/>
            </w:tabs>
            <w:rPr>
              <w:del w:id="206" w:author="Rafael Antunes" w:date="2016-06-17T13:16:00Z"/>
              <w:rFonts w:asciiTheme="minorHAnsi" w:eastAsiaTheme="minorEastAsia" w:hAnsiTheme="minorHAnsi"/>
              <w:noProof/>
            </w:rPr>
          </w:pPr>
          <w:del w:id="207" w:author="Rafael Antunes" w:date="2016-06-17T13:16:00Z">
            <w:r w:rsidRPr="00D73663" w:rsidDel="00D73663">
              <w:rPr>
                <w:noProof/>
                <w:rPrChange w:id="208" w:author="Rafael Antunes" w:date="2016-06-17T13:16:00Z">
                  <w:rPr>
                    <w:rStyle w:val="Hyperlink"/>
                    <w:noProof/>
                  </w:rPr>
                </w:rPrChange>
              </w:rPr>
              <w:delText>Low Discrepancy</w:delText>
            </w:r>
            <w:r w:rsidDel="00D73663">
              <w:rPr>
                <w:noProof/>
                <w:webHidden/>
              </w:rPr>
              <w:tab/>
              <w:delText>14</w:delText>
            </w:r>
          </w:del>
        </w:p>
        <w:p w14:paraId="5EE412F6" w14:textId="77777777" w:rsidR="00681D59" w:rsidDel="00D73663" w:rsidRDefault="00681D59">
          <w:pPr>
            <w:pStyle w:val="TOC3"/>
            <w:tabs>
              <w:tab w:val="right" w:leader="dot" w:pos="8828"/>
            </w:tabs>
            <w:rPr>
              <w:del w:id="209" w:author="Rafael Antunes" w:date="2016-06-17T13:16:00Z"/>
              <w:rFonts w:asciiTheme="minorHAnsi" w:eastAsiaTheme="minorEastAsia" w:hAnsiTheme="minorHAnsi"/>
              <w:noProof/>
            </w:rPr>
          </w:pPr>
          <w:del w:id="210" w:author="Rafael Antunes" w:date="2016-06-17T13:16:00Z">
            <w:r w:rsidRPr="00D73663" w:rsidDel="00D73663">
              <w:rPr>
                <w:noProof/>
                <w:rPrChange w:id="211" w:author="Rafael Antunes" w:date="2016-06-17T13:16:00Z">
                  <w:rPr>
                    <w:rStyle w:val="Hyperlink"/>
                    <w:noProof/>
                  </w:rPr>
                </w:rPrChange>
              </w:rPr>
              <w:delText>Random</w:delText>
            </w:r>
            <w:r w:rsidDel="00D73663">
              <w:rPr>
                <w:noProof/>
                <w:webHidden/>
              </w:rPr>
              <w:tab/>
              <w:delText>14</w:delText>
            </w:r>
          </w:del>
        </w:p>
        <w:p w14:paraId="6EB84B3E" w14:textId="77777777" w:rsidR="00681D59" w:rsidDel="00D73663" w:rsidRDefault="00681D59">
          <w:pPr>
            <w:pStyle w:val="TOC3"/>
            <w:tabs>
              <w:tab w:val="right" w:leader="dot" w:pos="8828"/>
            </w:tabs>
            <w:rPr>
              <w:del w:id="212" w:author="Rafael Antunes" w:date="2016-06-17T13:16:00Z"/>
              <w:rFonts w:asciiTheme="minorHAnsi" w:eastAsiaTheme="minorEastAsia" w:hAnsiTheme="minorHAnsi"/>
              <w:noProof/>
            </w:rPr>
          </w:pPr>
          <w:del w:id="213" w:author="Rafael Antunes" w:date="2016-06-17T13:16:00Z">
            <w:r w:rsidRPr="00D73663" w:rsidDel="00D73663">
              <w:rPr>
                <w:noProof/>
                <w:rPrChange w:id="214" w:author="Rafael Antunes" w:date="2016-06-17T13:16:00Z">
                  <w:rPr>
                    <w:rStyle w:val="Hyperlink"/>
                    <w:noProof/>
                  </w:rPr>
                </w:rPrChange>
              </w:rPr>
              <w:delText>Stratified</w:delText>
            </w:r>
            <w:r w:rsidDel="00D73663">
              <w:rPr>
                <w:noProof/>
                <w:webHidden/>
              </w:rPr>
              <w:tab/>
              <w:delText>14</w:delText>
            </w:r>
          </w:del>
        </w:p>
        <w:p w14:paraId="2F2B8E99" w14:textId="77777777" w:rsidR="00681D59" w:rsidDel="00D73663" w:rsidRDefault="00681D59">
          <w:pPr>
            <w:pStyle w:val="TOC1"/>
            <w:rPr>
              <w:del w:id="215" w:author="Rafael Antunes" w:date="2016-06-17T13:16:00Z"/>
              <w:rFonts w:asciiTheme="minorHAnsi" w:eastAsiaTheme="minorEastAsia" w:hAnsiTheme="minorHAnsi"/>
              <w:noProof/>
            </w:rPr>
          </w:pPr>
          <w:del w:id="216" w:author="Rafael Antunes" w:date="2016-06-17T13:16:00Z">
            <w:r w:rsidRPr="00D73663" w:rsidDel="00D73663">
              <w:rPr>
                <w:noProof/>
                <w:rPrChange w:id="217" w:author="Rafael Antunes" w:date="2016-06-17T13:16:00Z">
                  <w:rPr>
                    <w:rStyle w:val="Hyperlink"/>
                    <w:noProof/>
                  </w:rPr>
                </w:rPrChange>
              </w:rPr>
              <w:delText>Conclusion</w:delText>
            </w:r>
            <w:r w:rsidDel="00D73663">
              <w:rPr>
                <w:noProof/>
                <w:webHidden/>
              </w:rPr>
              <w:tab/>
              <w:delText>14</w:delText>
            </w:r>
          </w:del>
        </w:p>
        <w:p w14:paraId="74B3357C" w14:textId="77777777" w:rsidR="00F32706" w:rsidRPr="00C54F98" w:rsidRDefault="00F32706">
          <w:r w:rsidRPr="00C54F98">
            <w:rPr>
              <w:b/>
              <w:bCs/>
            </w:rPr>
            <w:fldChar w:fldCharType="end"/>
          </w:r>
        </w:p>
      </w:sdtContent>
    </w:sdt>
    <w:p w14:paraId="35904910" w14:textId="7B4FC1FD" w:rsidR="00247C10" w:rsidRPr="00C54F98" w:rsidRDefault="00D73663" w:rsidP="00D73663">
      <w:pPr>
        <w:spacing w:line="259" w:lineRule="auto"/>
        <w:jc w:val="left"/>
        <w:pPrChange w:id="218" w:author="Rafael Antunes" w:date="2016-06-17T13:17:00Z">
          <w:pPr/>
        </w:pPrChange>
      </w:pPr>
      <w:ins w:id="219" w:author="Rafael Antunes" w:date="2016-06-17T13:17:00Z">
        <w:r>
          <w:br w:type="page"/>
        </w:r>
      </w:ins>
    </w:p>
    <w:p w14:paraId="27E8D691" w14:textId="684C1FA6" w:rsidR="00247C10" w:rsidRPr="00C54F98" w:rsidDel="00D73663" w:rsidRDefault="00247C10" w:rsidP="00247C10">
      <w:pPr>
        <w:jc w:val="center"/>
        <w:rPr>
          <w:del w:id="220" w:author="Rafael Antunes" w:date="2016-06-17T13:17:00Z"/>
          <w:rFonts w:eastAsiaTheme="majorEastAsia" w:cstheme="majorBidi"/>
          <w:b/>
          <w:sz w:val="44"/>
          <w:szCs w:val="44"/>
        </w:rPr>
      </w:pPr>
      <w:r w:rsidRPr="00C54F98">
        <w:rPr>
          <w:rFonts w:eastAsiaTheme="majorEastAsia" w:cstheme="majorBidi"/>
          <w:b/>
          <w:sz w:val="44"/>
          <w:szCs w:val="44"/>
        </w:rPr>
        <w:lastRenderedPageBreak/>
        <w:t xml:space="preserve">Table of </w:t>
      </w:r>
      <w:r w:rsidR="00511457" w:rsidRPr="00C54F98">
        <w:rPr>
          <w:rFonts w:eastAsiaTheme="majorEastAsia" w:cstheme="majorBidi"/>
          <w:b/>
          <w:sz w:val="44"/>
          <w:szCs w:val="44"/>
        </w:rPr>
        <w:t>Figures</w:t>
      </w:r>
    </w:p>
    <w:p w14:paraId="5014983D" w14:textId="77777777" w:rsidR="00A76C7B" w:rsidRPr="00C54F98" w:rsidRDefault="00A76C7B" w:rsidP="00D73663">
      <w:pPr>
        <w:jc w:val="center"/>
        <w:pPrChange w:id="221" w:author="Rafael Antunes" w:date="2016-06-17T13:17:00Z">
          <w:pPr/>
        </w:pPrChange>
      </w:pPr>
    </w:p>
    <w:p w14:paraId="2DE4740C" w14:textId="77777777" w:rsidR="00247C10" w:rsidRPr="00C54F98" w:rsidRDefault="00247C10" w:rsidP="00247C10"/>
    <w:p w14:paraId="633274B7" w14:textId="77777777" w:rsidR="00D73663" w:rsidRDefault="009A5DDF">
      <w:pPr>
        <w:pStyle w:val="TableofFigures"/>
        <w:tabs>
          <w:tab w:val="right" w:leader="dot" w:pos="8828"/>
        </w:tabs>
        <w:rPr>
          <w:ins w:id="222" w:author="Rafael Antunes" w:date="2016-06-17T13:16:00Z"/>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ins w:id="223" w:author="Rafael Antunes" w:date="2016-06-17T13:16:00Z">
        <w:r w:rsidR="00D73663" w:rsidRPr="0097335D">
          <w:rPr>
            <w:rStyle w:val="Hyperlink"/>
            <w:noProof/>
          </w:rPr>
          <w:fldChar w:fldCharType="begin"/>
        </w:r>
        <w:r w:rsidR="00D73663" w:rsidRPr="0097335D">
          <w:rPr>
            <w:rStyle w:val="Hyperlink"/>
            <w:noProof/>
          </w:rPr>
          <w:instrText xml:space="preserve"> </w:instrText>
        </w:r>
        <w:r w:rsidR="00D73663">
          <w:rPr>
            <w:noProof/>
          </w:rPr>
          <w:instrText>HYPERLINK "D:\\Google Drive\\Universidade do Minho\\MEI\\Computação Gráfica\\3 - Iluminação e Visualização 2\\VI2_Cornell_Caustic\\Report.docx" \l "_Toc453932715"</w:instrText>
        </w:r>
        <w:r w:rsidR="00D73663" w:rsidRPr="0097335D">
          <w:rPr>
            <w:rStyle w:val="Hyperlink"/>
            <w:noProof/>
          </w:rPr>
          <w:instrText xml:space="preserve"> </w:instrText>
        </w:r>
        <w:r w:rsidR="00D73663" w:rsidRPr="0097335D">
          <w:rPr>
            <w:rStyle w:val="Hyperlink"/>
            <w:noProof/>
          </w:rPr>
        </w:r>
        <w:r w:rsidR="00D73663" w:rsidRPr="0097335D">
          <w:rPr>
            <w:rStyle w:val="Hyperlink"/>
            <w:noProof/>
          </w:rPr>
          <w:fldChar w:fldCharType="separate"/>
        </w:r>
        <w:r w:rsidR="00D73663" w:rsidRPr="0097335D">
          <w:rPr>
            <w:rStyle w:val="Hyperlink"/>
            <w:noProof/>
          </w:rPr>
          <w:t>Figure 1. Default scene, rendered with path tracing.</w:t>
        </w:r>
        <w:r w:rsidR="00D73663">
          <w:rPr>
            <w:noProof/>
            <w:webHidden/>
          </w:rPr>
          <w:tab/>
        </w:r>
        <w:r w:rsidR="00D73663">
          <w:rPr>
            <w:noProof/>
            <w:webHidden/>
          </w:rPr>
          <w:fldChar w:fldCharType="begin"/>
        </w:r>
        <w:r w:rsidR="00D73663">
          <w:rPr>
            <w:noProof/>
            <w:webHidden/>
          </w:rPr>
          <w:instrText xml:space="preserve"> PAGEREF _Toc453932715 \h </w:instrText>
        </w:r>
        <w:r w:rsidR="00D73663">
          <w:rPr>
            <w:noProof/>
            <w:webHidden/>
          </w:rPr>
        </w:r>
      </w:ins>
      <w:r w:rsidR="00D73663">
        <w:rPr>
          <w:noProof/>
          <w:webHidden/>
        </w:rPr>
        <w:fldChar w:fldCharType="separate"/>
      </w:r>
      <w:ins w:id="224" w:author="Rafael Antunes" w:date="2016-06-17T13:16:00Z">
        <w:r w:rsidR="00D73663">
          <w:rPr>
            <w:noProof/>
            <w:webHidden/>
          </w:rPr>
          <w:t>4</w:t>
        </w:r>
        <w:r w:rsidR="00D73663">
          <w:rPr>
            <w:noProof/>
            <w:webHidden/>
          </w:rPr>
          <w:fldChar w:fldCharType="end"/>
        </w:r>
        <w:r w:rsidR="00D73663" w:rsidRPr="0097335D">
          <w:rPr>
            <w:rStyle w:val="Hyperlink"/>
            <w:noProof/>
          </w:rPr>
          <w:fldChar w:fldCharType="end"/>
        </w:r>
      </w:ins>
    </w:p>
    <w:p w14:paraId="21B46CB8" w14:textId="77777777" w:rsidR="00D73663" w:rsidRDefault="00D73663">
      <w:pPr>
        <w:pStyle w:val="TableofFigures"/>
        <w:tabs>
          <w:tab w:val="right" w:leader="dot" w:pos="8828"/>
        </w:tabs>
        <w:rPr>
          <w:ins w:id="225" w:author="Rafael Antunes" w:date="2016-06-17T13:16:00Z"/>
          <w:rFonts w:asciiTheme="minorHAnsi" w:eastAsiaTheme="minorEastAsia" w:hAnsiTheme="minorHAnsi"/>
          <w:noProof/>
        </w:rPr>
      </w:pPr>
      <w:ins w:id="226"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"_Toc453932716"</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2. How a caustic shadow is formed.</w:t>
        </w:r>
        <w:r>
          <w:rPr>
            <w:noProof/>
            <w:webHidden/>
          </w:rPr>
          <w:tab/>
        </w:r>
        <w:r>
          <w:rPr>
            <w:noProof/>
            <w:webHidden/>
          </w:rPr>
          <w:fldChar w:fldCharType="begin"/>
        </w:r>
        <w:r>
          <w:rPr>
            <w:noProof/>
            <w:webHidden/>
          </w:rPr>
          <w:instrText xml:space="preserve"> PAGEREF _Toc453932716 \h </w:instrText>
        </w:r>
        <w:r>
          <w:rPr>
            <w:noProof/>
            <w:webHidden/>
          </w:rPr>
        </w:r>
      </w:ins>
      <w:r>
        <w:rPr>
          <w:noProof/>
          <w:webHidden/>
        </w:rPr>
        <w:fldChar w:fldCharType="separate"/>
      </w:r>
      <w:ins w:id="227" w:author="Rafael Antunes" w:date="2016-06-17T13:16:00Z">
        <w:r>
          <w:rPr>
            <w:noProof/>
            <w:webHidden/>
          </w:rPr>
          <w:t>6</w:t>
        </w:r>
        <w:r>
          <w:rPr>
            <w:noProof/>
            <w:webHidden/>
          </w:rPr>
          <w:fldChar w:fldCharType="end"/>
        </w:r>
        <w:r w:rsidRPr="0097335D">
          <w:rPr>
            <w:rStyle w:val="Hyperlink"/>
            <w:noProof/>
          </w:rPr>
          <w:fldChar w:fldCharType="end"/>
        </w:r>
      </w:ins>
    </w:p>
    <w:p w14:paraId="21BB9953" w14:textId="77777777" w:rsidR="00D73663" w:rsidRDefault="00D73663">
      <w:pPr>
        <w:pStyle w:val="TableofFigures"/>
        <w:tabs>
          <w:tab w:val="right" w:leader="dot" w:pos="8828"/>
        </w:tabs>
        <w:rPr>
          <w:ins w:id="228" w:author="Rafael Antunes" w:date="2016-06-17T13:16:00Z"/>
          <w:rFonts w:asciiTheme="minorHAnsi" w:eastAsiaTheme="minorEastAsia" w:hAnsiTheme="minorHAnsi"/>
          <w:noProof/>
        </w:rPr>
      </w:pPr>
      <w:ins w:id="229"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"_Toc453932717"</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3. Scene rendered with path tracing and an adaptive sampler.</w:t>
        </w:r>
        <w:r>
          <w:rPr>
            <w:noProof/>
            <w:webHidden/>
          </w:rPr>
          <w:tab/>
        </w:r>
        <w:r>
          <w:rPr>
            <w:noProof/>
            <w:webHidden/>
          </w:rPr>
          <w:fldChar w:fldCharType="begin"/>
        </w:r>
        <w:r>
          <w:rPr>
            <w:noProof/>
            <w:webHidden/>
          </w:rPr>
          <w:instrText xml:space="preserve"> PAGEREF _Toc453932717 \h </w:instrText>
        </w:r>
        <w:r>
          <w:rPr>
            <w:noProof/>
            <w:webHidden/>
          </w:rPr>
        </w:r>
      </w:ins>
      <w:r>
        <w:rPr>
          <w:noProof/>
          <w:webHidden/>
        </w:rPr>
        <w:fldChar w:fldCharType="separate"/>
      </w:r>
      <w:ins w:id="230" w:author="Rafael Antunes" w:date="2016-06-17T13:16:00Z">
        <w:r>
          <w:rPr>
            <w:noProof/>
            <w:webHidden/>
          </w:rPr>
          <w:t>8</w:t>
        </w:r>
        <w:r>
          <w:rPr>
            <w:noProof/>
            <w:webHidden/>
          </w:rPr>
          <w:fldChar w:fldCharType="end"/>
        </w:r>
        <w:r w:rsidRPr="0097335D">
          <w:rPr>
            <w:rStyle w:val="Hyperlink"/>
            <w:noProof/>
          </w:rPr>
          <w:fldChar w:fldCharType="end"/>
        </w:r>
      </w:ins>
    </w:p>
    <w:p w14:paraId="34F5CDC2" w14:textId="77777777" w:rsidR="00D73663" w:rsidRDefault="00D73663">
      <w:pPr>
        <w:pStyle w:val="TableofFigures"/>
        <w:tabs>
          <w:tab w:val="right" w:leader="dot" w:pos="8828"/>
        </w:tabs>
        <w:rPr>
          <w:ins w:id="231" w:author="Rafael Antunes" w:date="2016-06-17T13:16:00Z"/>
          <w:rFonts w:asciiTheme="minorHAnsi" w:eastAsiaTheme="minorEastAsia" w:hAnsiTheme="minorHAnsi"/>
          <w:noProof/>
        </w:rPr>
      </w:pPr>
      <w:ins w:id="232"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"_Toc453932718"</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4. Scene rendered with path tracing and a best candidate sampler.</w:t>
        </w:r>
        <w:r>
          <w:rPr>
            <w:noProof/>
            <w:webHidden/>
          </w:rPr>
          <w:tab/>
        </w:r>
        <w:r>
          <w:rPr>
            <w:noProof/>
            <w:webHidden/>
          </w:rPr>
          <w:fldChar w:fldCharType="begin"/>
        </w:r>
        <w:r>
          <w:rPr>
            <w:noProof/>
            <w:webHidden/>
          </w:rPr>
          <w:instrText xml:space="preserve"> PAGEREF _Toc453932718 \h </w:instrText>
        </w:r>
        <w:r>
          <w:rPr>
            <w:noProof/>
            <w:webHidden/>
          </w:rPr>
        </w:r>
      </w:ins>
      <w:r>
        <w:rPr>
          <w:noProof/>
          <w:webHidden/>
        </w:rPr>
        <w:fldChar w:fldCharType="separate"/>
      </w:r>
      <w:ins w:id="233" w:author="Rafael Antunes" w:date="2016-06-17T13:16:00Z">
        <w:r>
          <w:rPr>
            <w:noProof/>
            <w:webHidden/>
          </w:rPr>
          <w:t>9</w:t>
        </w:r>
        <w:r>
          <w:rPr>
            <w:noProof/>
            <w:webHidden/>
          </w:rPr>
          <w:fldChar w:fldCharType="end"/>
        </w:r>
        <w:r w:rsidRPr="0097335D">
          <w:rPr>
            <w:rStyle w:val="Hyperlink"/>
            <w:noProof/>
          </w:rPr>
          <w:fldChar w:fldCharType="end"/>
        </w:r>
      </w:ins>
    </w:p>
    <w:p w14:paraId="54E365B0" w14:textId="77777777" w:rsidR="00D73663" w:rsidRDefault="00D73663">
      <w:pPr>
        <w:pStyle w:val="TableofFigures"/>
        <w:tabs>
          <w:tab w:val="right" w:leader="dot" w:pos="8828"/>
        </w:tabs>
        <w:rPr>
          <w:ins w:id="234" w:author="Rafael Antunes" w:date="2016-06-17T13:16:00Z"/>
          <w:rFonts w:asciiTheme="minorHAnsi" w:eastAsiaTheme="minorEastAsia" w:hAnsiTheme="minorHAnsi"/>
          <w:noProof/>
        </w:rPr>
      </w:pPr>
      <w:ins w:id="235"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"_Toc453932719"</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5. Scene rendered with path tracing and a halton sampler.</w:t>
        </w:r>
        <w:r>
          <w:rPr>
            <w:noProof/>
            <w:webHidden/>
          </w:rPr>
          <w:tab/>
        </w:r>
        <w:r>
          <w:rPr>
            <w:noProof/>
            <w:webHidden/>
          </w:rPr>
          <w:fldChar w:fldCharType="begin"/>
        </w:r>
        <w:r>
          <w:rPr>
            <w:noProof/>
            <w:webHidden/>
          </w:rPr>
          <w:instrText xml:space="preserve"> PAGEREF _Toc453932719 \h </w:instrText>
        </w:r>
        <w:r>
          <w:rPr>
            <w:noProof/>
            <w:webHidden/>
          </w:rPr>
        </w:r>
      </w:ins>
      <w:r>
        <w:rPr>
          <w:noProof/>
          <w:webHidden/>
        </w:rPr>
        <w:fldChar w:fldCharType="separate"/>
      </w:r>
      <w:ins w:id="236" w:author="Rafael Antunes" w:date="2016-06-17T13:16:00Z">
        <w:r>
          <w:rPr>
            <w:noProof/>
            <w:webHidden/>
          </w:rPr>
          <w:t>10</w:t>
        </w:r>
        <w:r>
          <w:rPr>
            <w:noProof/>
            <w:webHidden/>
          </w:rPr>
          <w:fldChar w:fldCharType="end"/>
        </w:r>
        <w:r w:rsidRPr="0097335D">
          <w:rPr>
            <w:rStyle w:val="Hyperlink"/>
            <w:noProof/>
          </w:rPr>
          <w:fldChar w:fldCharType="end"/>
        </w:r>
      </w:ins>
    </w:p>
    <w:p w14:paraId="32C10574" w14:textId="77777777" w:rsidR="00D73663" w:rsidRDefault="00D73663">
      <w:pPr>
        <w:pStyle w:val="TableofFigures"/>
        <w:tabs>
          <w:tab w:val="right" w:leader="dot" w:pos="8828"/>
        </w:tabs>
        <w:rPr>
          <w:ins w:id="237" w:author="Rafael Antunes" w:date="2016-06-17T13:16:00Z"/>
          <w:rFonts w:asciiTheme="minorHAnsi" w:eastAsiaTheme="minorEastAsia" w:hAnsiTheme="minorHAnsi"/>
          <w:noProof/>
        </w:rPr>
      </w:pPr>
      <w:ins w:id="238"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"_Toc453932720"</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6. Scene rendered with path tracing and a low discrepancy sampler.</w:t>
        </w:r>
        <w:r>
          <w:rPr>
            <w:noProof/>
            <w:webHidden/>
          </w:rPr>
          <w:tab/>
        </w:r>
        <w:r>
          <w:rPr>
            <w:noProof/>
            <w:webHidden/>
          </w:rPr>
          <w:fldChar w:fldCharType="begin"/>
        </w:r>
        <w:r>
          <w:rPr>
            <w:noProof/>
            <w:webHidden/>
          </w:rPr>
          <w:instrText xml:space="preserve"> PAGEREF _Toc453932720 \h </w:instrText>
        </w:r>
        <w:r>
          <w:rPr>
            <w:noProof/>
            <w:webHidden/>
          </w:rPr>
        </w:r>
      </w:ins>
      <w:r>
        <w:rPr>
          <w:noProof/>
          <w:webHidden/>
        </w:rPr>
        <w:fldChar w:fldCharType="separate"/>
      </w:r>
      <w:ins w:id="239" w:author="Rafael Antunes" w:date="2016-06-17T13:16:00Z">
        <w:r>
          <w:rPr>
            <w:noProof/>
            <w:webHidden/>
          </w:rPr>
          <w:t>11</w:t>
        </w:r>
        <w:r>
          <w:rPr>
            <w:noProof/>
            <w:webHidden/>
          </w:rPr>
          <w:fldChar w:fldCharType="end"/>
        </w:r>
        <w:r w:rsidRPr="0097335D">
          <w:rPr>
            <w:rStyle w:val="Hyperlink"/>
            <w:noProof/>
          </w:rPr>
          <w:fldChar w:fldCharType="end"/>
        </w:r>
      </w:ins>
    </w:p>
    <w:p w14:paraId="31FAF7ED" w14:textId="77777777" w:rsidR="00D73663" w:rsidRDefault="00D73663">
      <w:pPr>
        <w:pStyle w:val="TableofFigures"/>
        <w:tabs>
          <w:tab w:val="right" w:leader="dot" w:pos="8828"/>
        </w:tabs>
        <w:rPr>
          <w:ins w:id="240" w:author="Rafael Antunes" w:date="2016-06-17T13:16:00Z"/>
          <w:rFonts w:asciiTheme="minorHAnsi" w:eastAsiaTheme="minorEastAsia" w:hAnsiTheme="minorHAnsi"/>
          <w:noProof/>
        </w:rPr>
      </w:pPr>
      <w:ins w:id="241"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"_Toc453932721"</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7. Scene rendered with path tracing and a random sampler.</w:t>
        </w:r>
        <w:r>
          <w:rPr>
            <w:noProof/>
            <w:webHidden/>
          </w:rPr>
          <w:tab/>
        </w:r>
        <w:r>
          <w:rPr>
            <w:noProof/>
            <w:webHidden/>
          </w:rPr>
          <w:fldChar w:fldCharType="begin"/>
        </w:r>
        <w:r>
          <w:rPr>
            <w:noProof/>
            <w:webHidden/>
          </w:rPr>
          <w:instrText xml:space="preserve"> PAGEREF _Toc453932721 \h </w:instrText>
        </w:r>
        <w:r>
          <w:rPr>
            <w:noProof/>
            <w:webHidden/>
          </w:rPr>
        </w:r>
      </w:ins>
      <w:r>
        <w:rPr>
          <w:noProof/>
          <w:webHidden/>
        </w:rPr>
        <w:fldChar w:fldCharType="separate"/>
      </w:r>
      <w:ins w:id="242" w:author="Rafael Antunes" w:date="2016-06-17T13:16:00Z">
        <w:r>
          <w:rPr>
            <w:noProof/>
            <w:webHidden/>
          </w:rPr>
          <w:t>12</w:t>
        </w:r>
        <w:r>
          <w:rPr>
            <w:noProof/>
            <w:webHidden/>
          </w:rPr>
          <w:fldChar w:fldCharType="end"/>
        </w:r>
        <w:r w:rsidRPr="0097335D">
          <w:rPr>
            <w:rStyle w:val="Hyperlink"/>
            <w:noProof/>
          </w:rPr>
          <w:fldChar w:fldCharType="end"/>
        </w:r>
      </w:ins>
    </w:p>
    <w:p w14:paraId="04060F33" w14:textId="77777777" w:rsidR="00D73663" w:rsidRDefault="00D73663">
      <w:pPr>
        <w:pStyle w:val="TableofFigures"/>
        <w:tabs>
          <w:tab w:val="right" w:leader="dot" w:pos="8828"/>
        </w:tabs>
        <w:rPr>
          <w:ins w:id="243" w:author="Rafael Antunes" w:date="2016-06-17T13:16:00Z"/>
          <w:rFonts w:asciiTheme="minorHAnsi" w:eastAsiaTheme="minorEastAsia" w:hAnsiTheme="minorHAnsi"/>
          <w:noProof/>
        </w:rPr>
      </w:pPr>
      <w:ins w:id="244"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"_Toc453932722"</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8. Scene rendered with path tracing and a stratified sampler.</w:t>
        </w:r>
        <w:r>
          <w:rPr>
            <w:noProof/>
            <w:webHidden/>
          </w:rPr>
          <w:tab/>
        </w:r>
        <w:r>
          <w:rPr>
            <w:noProof/>
            <w:webHidden/>
          </w:rPr>
          <w:fldChar w:fldCharType="begin"/>
        </w:r>
        <w:r>
          <w:rPr>
            <w:noProof/>
            <w:webHidden/>
          </w:rPr>
          <w:instrText xml:space="preserve"> PAGEREF _Toc453932722 \h </w:instrText>
        </w:r>
        <w:r>
          <w:rPr>
            <w:noProof/>
            <w:webHidden/>
          </w:rPr>
        </w:r>
      </w:ins>
      <w:r>
        <w:rPr>
          <w:noProof/>
          <w:webHidden/>
        </w:rPr>
        <w:fldChar w:fldCharType="separate"/>
      </w:r>
      <w:ins w:id="245" w:author="Rafael Antunes" w:date="2016-06-17T13:16:00Z">
        <w:r>
          <w:rPr>
            <w:noProof/>
            <w:webHidden/>
          </w:rPr>
          <w:t>13</w:t>
        </w:r>
        <w:r>
          <w:rPr>
            <w:noProof/>
            <w:webHidden/>
          </w:rPr>
          <w:fldChar w:fldCharType="end"/>
        </w:r>
        <w:r w:rsidRPr="0097335D">
          <w:rPr>
            <w:rStyle w:val="Hyperlink"/>
            <w:noProof/>
          </w:rPr>
          <w:fldChar w:fldCharType="end"/>
        </w:r>
      </w:ins>
    </w:p>
    <w:p w14:paraId="7781D1AB" w14:textId="77777777" w:rsidR="00D73663" w:rsidRDefault="00D73663">
      <w:pPr>
        <w:pStyle w:val="TableofFigures"/>
        <w:tabs>
          <w:tab w:val="right" w:leader="dot" w:pos="8828"/>
        </w:tabs>
        <w:rPr>
          <w:ins w:id="246" w:author="Rafael Antunes" w:date="2016-06-17T13:16:00Z"/>
          <w:rFonts w:asciiTheme="minorHAnsi" w:eastAsiaTheme="minorEastAsia" w:hAnsiTheme="minorHAnsi"/>
          <w:noProof/>
        </w:rPr>
      </w:pPr>
      <w:ins w:id="247"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"_Toc453932723"</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9. Scene rendered with photon mapping and an adaptive sampler.</w:t>
        </w:r>
        <w:r>
          <w:rPr>
            <w:noProof/>
            <w:webHidden/>
          </w:rPr>
          <w:tab/>
        </w:r>
        <w:r>
          <w:rPr>
            <w:noProof/>
            <w:webHidden/>
          </w:rPr>
          <w:fldChar w:fldCharType="begin"/>
        </w:r>
        <w:r>
          <w:rPr>
            <w:noProof/>
            <w:webHidden/>
          </w:rPr>
          <w:instrText xml:space="preserve"> PAGEREF _Toc453932723 \h </w:instrText>
        </w:r>
        <w:r>
          <w:rPr>
            <w:noProof/>
            <w:webHidden/>
          </w:rPr>
        </w:r>
      </w:ins>
      <w:r>
        <w:rPr>
          <w:noProof/>
          <w:webHidden/>
        </w:rPr>
        <w:fldChar w:fldCharType="separate"/>
      </w:r>
      <w:ins w:id="248" w:author="Rafael Antunes" w:date="2016-06-17T13:16:00Z">
        <w:r>
          <w:rPr>
            <w:noProof/>
            <w:webHidden/>
          </w:rPr>
          <w:t>15</w:t>
        </w:r>
        <w:r>
          <w:rPr>
            <w:noProof/>
            <w:webHidden/>
          </w:rPr>
          <w:fldChar w:fldCharType="end"/>
        </w:r>
        <w:r w:rsidRPr="0097335D">
          <w:rPr>
            <w:rStyle w:val="Hyperlink"/>
            <w:noProof/>
          </w:rPr>
          <w:fldChar w:fldCharType="end"/>
        </w:r>
      </w:ins>
    </w:p>
    <w:p w14:paraId="4A558B86" w14:textId="77777777" w:rsidR="00D73663" w:rsidRDefault="00D73663">
      <w:pPr>
        <w:pStyle w:val="TableofFigures"/>
        <w:tabs>
          <w:tab w:val="right" w:leader="dot" w:pos="8828"/>
        </w:tabs>
        <w:rPr>
          <w:ins w:id="249" w:author="Rafael Antunes" w:date="2016-06-17T13:16:00Z"/>
          <w:rFonts w:asciiTheme="minorHAnsi" w:eastAsiaTheme="minorEastAsia" w:hAnsiTheme="minorHAnsi"/>
          <w:noProof/>
        </w:rPr>
      </w:pPr>
      <w:ins w:id="250"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"_Toc453932724"</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10. Scene rendered with photon mapping and a best candidate sampler.</w:t>
        </w:r>
        <w:r>
          <w:rPr>
            <w:noProof/>
            <w:webHidden/>
          </w:rPr>
          <w:tab/>
        </w:r>
        <w:r>
          <w:rPr>
            <w:noProof/>
            <w:webHidden/>
          </w:rPr>
          <w:fldChar w:fldCharType="begin"/>
        </w:r>
        <w:r>
          <w:rPr>
            <w:noProof/>
            <w:webHidden/>
          </w:rPr>
          <w:instrText xml:space="preserve"> PAGEREF _Toc453932724 \h </w:instrText>
        </w:r>
        <w:r>
          <w:rPr>
            <w:noProof/>
            <w:webHidden/>
          </w:rPr>
        </w:r>
      </w:ins>
      <w:r>
        <w:rPr>
          <w:noProof/>
          <w:webHidden/>
        </w:rPr>
        <w:fldChar w:fldCharType="separate"/>
      </w:r>
      <w:ins w:id="251" w:author="Rafael Antunes" w:date="2016-06-17T13:16:00Z">
        <w:r>
          <w:rPr>
            <w:noProof/>
            <w:webHidden/>
          </w:rPr>
          <w:t>16</w:t>
        </w:r>
        <w:r>
          <w:rPr>
            <w:noProof/>
            <w:webHidden/>
          </w:rPr>
          <w:fldChar w:fldCharType="end"/>
        </w:r>
        <w:r w:rsidRPr="0097335D">
          <w:rPr>
            <w:rStyle w:val="Hyperlink"/>
            <w:noProof/>
          </w:rPr>
          <w:fldChar w:fldCharType="end"/>
        </w:r>
      </w:ins>
    </w:p>
    <w:p w14:paraId="4ED67E01" w14:textId="77777777" w:rsidR="00D73663" w:rsidRDefault="00D73663">
      <w:pPr>
        <w:pStyle w:val="TableofFigures"/>
        <w:tabs>
          <w:tab w:val="right" w:leader="dot" w:pos="8828"/>
        </w:tabs>
        <w:rPr>
          <w:ins w:id="252" w:author="Rafael Antunes" w:date="2016-06-17T13:16:00Z"/>
          <w:rFonts w:asciiTheme="minorHAnsi" w:eastAsiaTheme="minorEastAsia" w:hAnsiTheme="minorHAnsi"/>
          <w:noProof/>
        </w:rPr>
      </w:pPr>
      <w:ins w:id="253"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"_Toc453932725"</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11. Scene rendered with photon mapping and a halton sampler.</w:t>
        </w:r>
        <w:r>
          <w:rPr>
            <w:noProof/>
            <w:webHidden/>
          </w:rPr>
          <w:tab/>
        </w:r>
        <w:r>
          <w:rPr>
            <w:noProof/>
            <w:webHidden/>
          </w:rPr>
          <w:fldChar w:fldCharType="begin"/>
        </w:r>
        <w:r>
          <w:rPr>
            <w:noProof/>
            <w:webHidden/>
          </w:rPr>
          <w:instrText xml:space="preserve"> PAGEREF _Toc453932725 \h </w:instrText>
        </w:r>
        <w:r>
          <w:rPr>
            <w:noProof/>
            <w:webHidden/>
          </w:rPr>
        </w:r>
      </w:ins>
      <w:r>
        <w:rPr>
          <w:noProof/>
          <w:webHidden/>
        </w:rPr>
        <w:fldChar w:fldCharType="separate"/>
      </w:r>
      <w:ins w:id="254" w:author="Rafael Antunes" w:date="2016-06-17T13:16:00Z">
        <w:r>
          <w:rPr>
            <w:noProof/>
            <w:webHidden/>
          </w:rPr>
          <w:t>17</w:t>
        </w:r>
        <w:r>
          <w:rPr>
            <w:noProof/>
            <w:webHidden/>
          </w:rPr>
          <w:fldChar w:fldCharType="end"/>
        </w:r>
        <w:r w:rsidRPr="0097335D">
          <w:rPr>
            <w:rStyle w:val="Hyperlink"/>
            <w:noProof/>
          </w:rPr>
          <w:fldChar w:fldCharType="end"/>
        </w:r>
      </w:ins>
    </w:p>
    <w:p w14:paraId="15ACBC8A" w14:textId="77777777" w:rsidR="00D73663" w:rsidRDefault="00D73663">
      <w:pPr>
        <w:pStyle w:val="TableofFigures"/>
        <w:tabs>
          <w:tab w:val="right" w:leader="dot" w:pos="8828"/>
        </w:tabs>
        <w:rPr>
          <w:ins w:id="255" w:author="Rafael Antunes" w:date="2016-06-17T13:16:00Z"/>
          <w:rFonts w:asciiTheme="minorHAnsi" w:eastAsiaTheme="minorEastAsia" w:hAnsiTheme="minorHAnsi"/>
          <w:noProof/>
        </w:rPr>
      </w:pPr>
      <w:ins w:id="256"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"_Toc453932726"</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12. Scene rendered with photon mapping and a low discrepancy sampler.</w:t>
        </w:r>
        <w:r>
          <w:rPr>
            <w:noProof/>
            <w:webHidden/>
          </w:rPr>
          <w:tab/>
        </w:r>
        <w:r>
          <w:rPr>
            <w:noProof/>
            <w:webHidden/>
          </w:rPr>
          <w:fldChar w:fldCharType="begin"/>
        </w:r>
        <w:r>
          <w:rPr>
            <w:noProof/>
            <w:webHidden/>
          </w:rPr>
          <w:instrText xml:space="preserve"> PAGEREF _Toc453932726 \h </w:instrText>
        </w:r>
        <w:r>
          <w:rPr>
            <w:noProof/>
            <w:webHidden/>
          </w:rPr>
        </w:r>
      </w:ins>
      <w:r>
        <w:rPr>
          <w:noProof/>
          <w:webHidden/>
        </w:rPr>
        <w:fldChar w:fldCharType="separate"/>
      </w:r>
      <w:ins w:id="257" w:author="Rafael Antunes" w:date="2016-06-17T13:16:00Z">
        <w:r>
          <w:rPr>
            <w:noProof/>
            <w:webHidden/>
          </w:rPr>
          <w:t>18</w:t>
        </w:r>
        <w:r>
          <w:rPr>
            <w:noProof/>
            <w:webHidden/>
          </w:rPr>
          <w:fldChar w:fldCharType="end"/>
        </w:r>
        <w:r w:rsidRPr="0097335D">
          <w:rPr>
            <w:rStyle w:val="Hyperlink"/>
            <w:noProof/>
          </w:rPr>
          <w:fldChar w:fldCharType="end"/>
        </w:r>
      </w:ins>
    </w:p>
    <w:p w14:paraId="1EC9BB3F" w14:textId="77777777" w:rsidR="00D73663" w:rsidRDefault="00D73663">
      <w:pPr>
        <w:pStyle w:val="TableofFigures"/>
        <w:tabs>
          <w:tab w:val="right" w:leader="dot" w:pos="8828"/>
        </w:tabs>
        <w:rPr>
          <w:ins w:id="258" w:author="Rafael Antunes" w:date="2016-06-17T13:16:00Z"/>
          <w:rFonts w:asciiTheme="minorHAnsi" w:eastAsiaTheme="minorEastAsia" w:hAnsiTheme="minorHAnsi"/>
          <w:noProof/>
        </w:rPr>
      </w:pPr>
      <w:ins w:id="259"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"_Toc453932727"</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13. Scene rendered with photon mapping and a random sampler.</w:t>
        </w:r>
        <w:r>
          <w:rPr>
            <w:noProof/>
            <w:webHidden/>
          </w:rPr>
          <w:tab/>
        </w:r>
        <w:r>
          <w:rPr>
            <w:noProof/>
            <w:webHidden/>
          </w:rPr>
          <w:fldChar w:fldCharType="begin"/>
        </w:r>
        <w:r>
          <w:rPr>
            <w:noProof/>
            <w:webHidden/>
          </w:rPr>
          <w:instrText xml:space="preserve"> PAGEREF _Toc453932727 \h </w:instrText>
        </w:r>
        <w:r>
          <w:rPr>
            <w:noProof/>
            <w:webHidden/>
          </w:rPr>
        </w:r>
      </w:ins>
      <w:r>
        <w:rPr>
          <w:noProof/>
          <w:webHidden/>
        </w:rPr>
        <w:fldChar w:fldCharType="separate"/>
      </w:r>
      <w:ins w:id="260" w:author="Rafael Antunes" w:date="2016-06-17T13:16:00Z">
        <w:r>
          <w:rPr>
            <w:noProof/>
            <w:webHidden/>
          </w:rPr>
          <w:t>19</w:t>
        </w:r>
        <w:r>
          <w:rPr>
            <w:noProof/>
            <w:webHidden/>
          </w:rPr>
          <w:fldChar w:fldCharType="end"/>
        </w:r>
        <w:r w:rsidRPr="0097335D">
          <w:rPr>
            <w:rStyle w:val="Hyperlink"/>
            <w:noProof/>
          </w:rPr>
          <w:fldChar w:fldCharType="end"/>
        </w:r>
      </w:ins>
    </w:p>
    <w:p w14:paraId="3C2133CF" w14:textId="77777777" w:rsidR="00D73663" w:rsidRDefault="00D73663">
      <w:pPr>
        <w:pStyle w:val="TableofFigures"/>
        <w:tabs>
          <w:tab w:val="right" w:leader="dot" w:pos="8828"/>
        </w:tabs>
        <w:rPr>
          <w:ins w:id="261" w:author="Rafael Antunes" w:date="2016-06-17T13:16:00Z"/>
          <w:rFonts w:asciiTheme="minorHAnsi" w:eastAsiaTheme="minorEastAsia" w:hAnsiTheme="minorHAnsi"/>
          <w:noProof/>
        </w:rPr>
      </w:pPr>
      <w:ins w:id="262" w:author="Rafael Antunes" w:date="2016-06-17T13:16:00Z">
        <w:r w:rsidRPr="0097335D">
          <w:rPr>
            <w:rStyle w:val="Hyperlink"/>
            <w:noProof/>
          </w:rPr>
          <w:fldChar w:fldCharType="begin"/>
        </w:r>
        <w:r w:rsidRPr="0097335D">
          <w:rPr>
            <w:rStyle w:val="Hyperlink"/>
            <w:noProof/>
          </w:rPr>
          <w:instrText xml:space="preserve"> </w:instrText>
        </w:r>
        <w:r>
          <w:rPr>
            <w:noProof/>
          </w:rPr>
          <w:instrText>HYPERLINK "D:\\Google Drive\\Universidade do Minho\\MEI\\Computação Gráfica\\3 - Iluminação e Visualização 2\\VI2_Cornell_Caustic\\Report.docx" \l "_Toc453932728"</w:instrText>
        </w:r>
        <w:r w:rsidRPr="0097335D">
          <w:rPr>
            <w:rStyle w:val="Hyperlink"/>
            <w:noProof/>
          </w:rPr>
          <w:instrText xml:space="preserve"> </w:instrText>
        </w:r>
        <w:r w:rsidRPr="0097335D">
          <w:rPr>
            <w:rStyle w:val="Hyperlink"/>
            <w:noProof/>
          </w:rPr>
        </w:r>
        <w:r w:rsidRPr="0097335D">
          <w:rPr>
            <w:rStyle w:val="Hyperlink"/>
            <w:noProof/>
          </w:rPr>
          <w:fldChar w:fldCharType="separate"/>
        </w:r>
        <w:r w:rsidRPr="0097335D">
          <w:rPr>
            <w:rStyle w:val="Hyperlink"/>
            <w:noProof/>
          </w:rPr>
          <w:t>Figure 14. Scene rendered with photon mapping and a stratified sampler.</w:t>
        </w:r>
        <w:r>
          <w:rPr>
            <w:noProof/>
            <w:webHidden/>
          </w:rPr>
          <w:tab/>
        </w:r>
        <w:r>
          <w:rPr>
            <w:noProof/>
            <w:webHidden/>
          </w:rPr>
          <w:fldChar w:fldCharType="begin"/>
        </w:r>
        <w:r>
          <w:rPr>
            <w:noProof/>
            <w:webHidden/>
          </w:rPr>
          <w:instrText xml:space="preserve"> PAGEREF _Toc453932728 \h </w:instrText>
        </w:r>
        <w:r>
          <w:rPr>
            <w:noProof/>
            <w:webHidden/>
          </w:rPr>
        </w:r>
      </w:ins>
      <w:r>
        <w:rPr>
          <w:noProof/>
          <w:webHidden/>
        </w:rPr>
        <w:fldChar w:fldCharType="separate"/>
      </w:r>
      <w:ins w:id="263" w:author="Rafael Antunes" w:date="2016-06-17T13:16:00Z">
        <w:r>
          <w:rPr>
            <w:noProof/>
            <w:webHidden/>
          </w:rPr>
          <w:t>20</w:t>
        </w:r>
        <w:r>
          <w:rPr>
            <w:noProof/>
            <w:webHidden/>
          </w:rPr>
          <w:fldChar w:fldCharType="end"/>
        </w:r>
        <w:r w:rsidRPr="0097335D">
          <w:rPr>
            <w:rStyle w:val="Hyperlink"/>
            <w:noProof/>
          </w:rPr>
          <w:fldChar w:fldCharType="end"/>
        </w:r>
      </w:ins>
    </w:p>
    <w:p w14:paraId="6A17A39F" w14:textId="77777777" w:rsidR="00E50E96" w:rsidDel="00D73663" w:rsidRDefault="00E50E96">
      <w:pPr>
        <w:pStyle w:val="TableofFigures"/>
        <w:tabs>
          <w:tab w:val="right" w:leader="dot" w:pos="8828"/>
        </w:tabs>
        <w:rPr>
          <w:del w:id="264" w:author="Rafael Antunes" w:date="2016-06-17T13:16:00Z"/>
          <w:rFonts w:asciiTheme="minorHAnsi" w:eastAsiaTheme="minorEastAsia" w:hAnsiTheme="minorHAnsi"/>
          <w:noProof/>
        </w:rPr>
      </w:pPr>
      <w:del w:id="265" w:author="Rafael Antunes" w:date="2016-06-17T13:16:00Z">
        <w:r w:rsidRPr="00D73663" w:rsidDel="00D73663">
          <w:rPr>
            <w:noProof/>
            <w:rPrChange w:id="266" w:author="Rafael Antunes" w:date="2016-06-17T13:16:00Z">
              <w:rPr>
                <w:rStyle w:val="Hyperlink"/>
                <w:noProof/>
              </w:rPr>
            </w:rPrChange>
          </w:rPr>
          <w:delText>Figure 1. Default scene, rendered with path tracing.</w:delText>
        </w:r>
        <w:r w:rsidDel="00D73663">
          <w:rPr>
            <w:noProof/>
            <w:webHidden/>
          </w:rPr>
          <w:tab/>
          <w:delText>3</w:delText>
        </w:r>
      </w:del>
    </w:p>
    <w:p w14:paraId="27ECEB92" w14:textId="77777777" w:rsidR="00E50E96" w:rsidDel="00D73663" w:rsidRDefault="00E50E96">
      <w:pPr>
        <w:pStyle w:val="TableofFigures"/>
        <w:tabs>
          <w:tab w:val="right" w:leader="dot" w:pos="8828"/>
        </w:tabs>
        <w:rPr>
          <w:del w:id="267" w:author="Rafael Antunes" w:date="2016-06-17T13:16:00Z"/>
          <w:rFonts w:asciiTheme="minorHAnsi" w:eastAsiaTheme="minorEastAsia" w:hAnsiTheme="minorHAnsi"/>
          <w:noProof/>
        </w:rPr>
      </w:pPr>
      <w:del w:id="268" w:author="Rafael Antunes" w:date="2016-06-17T13:16:00Z">
        <w:r w:rsidRPr="00D73663" w:rsidDel="00D73663">
          <w:rPr>
            <w:noProof/>
            <w:rPrChange w:id="269" w:author="Rafael Antunes" w:date="2016-06-17T13:16:00Z">
              <w:rPr>
                <w:rStyle w:val="Hyperlink"/>
                <w:noProof/>
              </w:rPr>
            </w:rPrChange>
          </w:rPr>
          <w:delText>Figure 2. How a caustic shadow is formed.</w:delText>
        </w:r>
        <w:r w:rsidDel="00D73663">
          <w:rPr>
            <w:noProof/>
            <w:webHidden/>
          </w:rPr>
          <w:tab/>
          <w:delText>5</w:delText>
        </w:r>
      </w:del>
    </w:p>
    <w:p w14:paraId="4FDCCE14" w14:textId="77777777"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br w:type="page"/>
      </w:r>
    </w:p>
    <w:p w14:paraId="3E5B0E79" w14:textId="3F56795E" w:rsidR="00511457" w:rsidRPr="00C54F98" w:rsidRDefault="00511457" w:rsidP="00AD7D0C">
      <w:pPr>
        <w:pStyle w:val="Heading1"/>
      </w:pPr>
      <w:bookmarkStart w:id="270" w:name="_Toc453935116"/>
      <w:r w:rsidRPr="00C54F98">
        <w:lastRenderedPageBreak/>
        <w:t>Abstract</w:t>
      </w:r>
      <w:bookmarkEnd w:id="270"/>
    </w:p>
    <w:p w14:paraId="0AB164A9" w14:textId="0D28D340" w:rsidR="00E312DF" w:rsidRPr="00C54F98" w:rsidRDefault="00E312DF" w:rsidP="00A405BE">
      <w:pPr>
        <w:spacing w:line="276" w:lineRule="auto"/>
      </w:pPr>
      <w:r w:rsidRPr="00C54F98">
        <w:tab/>
      </w:r>
      <w:r w:rsidR="00E50E96">
        <w:t xml:space="preserve"> </w:t>
      </w:r>
      <w:r w:rsidR="00615A86">
        <w:t>T</w:t>
      </w:r>
      <w:r w:rsidR="00E50E96">
        <w: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w:t>
      </w:r>
      <w:r w:rsidR="00615A86">
        <w:t xml:space="preserve"> was</w:t>
      </w:r>
      <w:r w:rsidR="004C02A8">
        <w:t xml:space="preserve">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Heading1"/>
      </w:pPr>
      <w:bookmarkStart w:id="271" w:name="_Toc453935117"/>
      <w:r w:rsidRPr="00C54F98">
        <w:t>Introductio</w:t>
      </w:r>
      <w:r w:rsidR="00511457" w:rsidRPr="00C54F98">
        <w:t>n</w:t>
      </w:r>
      <w:bookmarkEnd w:id="271"/>
    </w:p>
    <w:p w14:paraId="4CC940D9" w14:textId="423AB1B7" w:rsidR="00160384" w:rsidRDefault="004C02A8" w:rsidP="00160384">
      <w:pPr>
        <w:ind w:firstLine="720"/>
      </w:pPr>
      <w:r>
        <w:rPr>
          <w:noProof/>
        </w:rPr>
        <mc:AlternateContent>
          <mc:Choice Requires="wpg">
            <w:drawing>
              <wp:anchor distT="0" distB="0" distL="114300" distR="114300" simplePos="0" relativeHeight="251645952" behindDoc="0" locked="0" layoutInCell="1" allowOverlap="1" wp14:anchorId="77907A24" wp14:editId="43AC4282">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5"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05250" cy="3905250"/>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0B528935" w:rsidR="0053033D" w:rsidRPr="002C04CB" w:rsidRDefault="0053033D" w:rsidP="00EF69DE">
                              <w:pPr>
                                <w:pStyle w:val="Caption"/>
                                <w:rPr>
                                  <w:noProof/>
                                </w:rPr>
                              </w:pPr>
                              <w:bookmarkStart w:id="272" w:name="_Toc453932715"/>
                              <w:bookmarkStart w:id="273" w:name="_Ref453776636"/>
                              <w:r>
                                <w:t xml:space="preserve">Figure </w:t>
                              </w:r>
                              <w:r>
                                <w:fldChar w:fldCharType="begin"/>
                              </w:r>
                              <w:r>
                                <w:instrText xml:space="preserve"> SEQ Figure \* ARABIC </w:instrText>
                              </w:r>
                              <w:r>
                                <w:fldChar w:fldCharType="separate"/>
                              </w:r>
                              <w:r w:rsidR="00AE3B75">
                                <w:rPr>
                                  <w:noProof/>
                                </w:rPr>
                                <w:t>1</w:t>
                              </w:r>
                              <w:r>
                                <w:rPr>
                                  <w:noProof/>
                                </w:rPr>
                                <w:fldChar w:fldCharType="end"/>
                              </w:r>
                              <w:bookmarkEnd w:id="273"/>
                              <w:r>
                                <w:t>. Default scene, rendered with path tracing.</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7A24" id="Group 31" o:spid="_x0000_s1027" style="position:absolute;left:0;text-align:left;margin-left:0;margin-top:106.1pt;width:254.55pt;height:275.05pt;z-index:251645952;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rtfBAAAnQkAAA4AAABkcnMvZTJvRG9jLnhtbJxWzW7bOBC+L7Dv&#10;QOjuWJbtxjHiFI6dBAGS1mjS9mKgoCnK4lYiuSRlO13swyz2sA+SF9uPlJQfJ8BmezA9HA7JmW++&#10;Ger4/a4syIYbK5ScRL2DOCJcMpUKuZ5En2/PO6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4VrDEAAAA2wAAAA8AAABkcnMvZG93bnJldi54bWxEj0FrwkAQhe9C/8MyBS9SN3qQkrpKEUoD&#10;Xqr14HHIjkk0O5tmR43/vnMo9DbDe/PeN8v1EFpzoz41kR3MphkY4jL6hisHh++Pl1cwSZA9tpHJ&#10;wYMSrFdPoyXmPt55R7e9VEZDOOXooBbpcmtTWVPANI0dsWqn2AcUXfvK+h7vGh5aO8+yhQ3YsDbU&#10;2NGmpvKyvwYHn77j88+i2F6Om69jIcVO/GRwbvw8vL+BERrk3/x3XXjFV1j9RQew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4VrDEAAAA2wAAAA8AAAAAAAAAAAAAAAAA&#10;nwIAAGRycy9kb3ducmV2LnhtbFBLBQYAAAAABAAEAPcAAACQAwAAAAA=&#10;">
                  <v:imagedata r:id="rId9" o:title="cornell-Caustic-path"/>
                  <v:path arrowok="t"/>
                </v:shape>
                <v:shape id="Text Box 30" o:spid="_x0000_s1029" type="#_x0000_t202" style="position:absolute;top:39624;width:3905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14:paraId="2879AF48" w14:textId="0B528935" w:rsidR="0053033D" w:rsidRPr="002C04CB" w:rsidRDefault="0053033D" w:rsidP="00EF69DE">
                        <w:pPr>
                          <w:pStyle w:val="Caption"/>
                          <w:rPr>
                            <w:noProof/>
                          </w:rPr>
                        </w:pPr>
                        <w:bookmarkStart w:id="274" w:name="_Toc453932715"/>
                        <w:bookmarkStart w:id="275" w:name="_Ref453776636"/>
                        <w:r>
                          <w:t xml:space="preserve">Figure </w:t>
                        </w:r>
                        <w:r>
                          <w:fldChar w:fldCharType="begin"/>
                        </w:r>
                        <w:r>
                          <w:instrText xml:space="preserve"> SEQ Figure \* ARABIC </w:instrText>
                        </w:r>
                        <w:r>
                          <w:fldChar w:fldCharType="separate"/>
                        </w:r>
                        <w:r w:rsidR="00AE3B75">
                          <w:rPr>
                            <w:noProof/>
                          </w:rPr>
                          <w:t>1</w:t>
                        </w:r>
                        <w:r>
                          <w:rPr>
                            <w:noProof/>
                          </w:rPr>
                          <w:fldChar w:fldCharType="end"/>
                        </w:r>
                        <w:bookmarkEnd w:id="275"/>
                        <w:r>
                          <w:t>. Default scene, rendered with path tracing.</w:t>
                        </w:r>
                        <w:bookmarkEnd w:id="274"/>
                      </w:p>
                    </w:txbxContent>
                  </v:textbox>
                </v:shape>
                <w10:wrap type="topAndBottom" anchorx="margin"/>
              </v:group>
            </w:pict>
          </mc:Fallback>
        </mc:AlternateContent>
      </w:r>
      <w:r w:rsidR="00160384">
        <w:t xml:space="preserve">This </w:t>
      </w:r>
      <w:r w:rsidR="00EC17CE">
        <w:t xml:space="preserve">project </w:t>
      </w:r>
      <w:r w:rsidR="001019C6">
        <w:t>intends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160384">
        <w:fldChar w:fldCharType="separate"/>
      </w:r>
      <w:r w:rsidR="00160384">
        <w:t xml:space="preserve">Figure </w:t>
      </w:r>
      <w:r w:rsidR="00160384">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r w:rsidR="007A0616" w:rsidRPr="007A0616">
        <w:t>killeroo</w:t>
      </w:r>
      <w:r w:rsidR="007A0616">
        <w:t>”</w:t>
      </w:r>
      <w:r w:rsidR="007A0616" w:rsidRPr="007A0616">
        <w:t xml:space="preserve"> </w:t>
      </w:r>
      <w:r w:rsidR="007A0616">
        <w:t>model. Ou</w:t>
      </w:r>
      <w:r w:rsidR="001019C6">
        <w:t>r</w:t>
      </w:r>
      <w:r w:rsidR="007A0616">
        <w:t xml:space="preserve"> particular focus will be on the “killeroo”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Heading1"/>
      </w:pPr>
      <w:bookmarkStart w:id="276" w:name="_Toc453935118"/>
      <w:r w:rsidRPr="00C54F98">
        <w:lastRenderedPageBreak/>
        <w:t>Experiments</w:t>
      </w:r>
      <w:bookmarkEnd w:id="276"/>
    </w:p>
    <w:p w14:paraId="3B3E6E0D" w14:textId="73723A80"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 xml:space="preserve">and have a basis for </w:t>
      </w:r>
      <w:r w:rsidR="009767E4">
        <w:rPr>
          <w:rFonts w:eastAsiaTheme="minorEastAsia"/>
        </w:rPr>
        <w:t>comparison, some</w:t>
      </w:r>
      <w:r w:rsidR="006523B7">
        <w:rPr>
          <w:rFonts w:eastAsiaTheme="minorEastAsia"/>
        </w:rPr>
        <w:t xml:space="preserve"> surface integrators and samplers to test</w:t>
      </w:r>
      <w:r w:rsidR="001019C6">
        <w:rPr>
          <w:rFonts w:eastAsiaTheme="minorEastAsia"/>
        </w:rPr>
        <w:t xml:space="preserve"> were selected</w:t>
      </w:r>
      <w:r w:rsidR="006523B7">
        <w:rPr>
          <w:rFonts w:eastAsiaTheme="minorEastAsia"/>
        </w:rPr>
        <w: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6523B7">
        <w:t xml:space="preserve">Table </w:t>
      </w:r>
      <w:r w:rsidR="006523B7">
        <w:rPr>
          <w:noProof/>
        </w:rPr>
        <w:t>1</w:t>
      </w:r>
      <w:r w:rsidR="006523B7">
        <w:rPr>
          <w:rFonts w:eastAsiaTheme="minorEastAsia"/>
        </w:rPr>
        <w:fldChar w:fldCharType="end"/>
      </w:r>
      <w:r w:rsidR="006523B7">
        <w:rPr>
          <w:rFonts w:eastAsiaTheme="minorEastAsia"/>
        </w:rPr>
        <w:t>.</w:t>
      </w:r>
    </w:p>
    <w:p w14:paraId="47EEE639" w14:textId="35B4400D" w:rsidR="006523B7" w:rsidRDefault="006523B7" w:rsidP="00A5516E">
      <w:pPr>
        <w:spacing w:line="276" w:lineRule="auto"/>
        <w:rPr>
          <w:rFonts w:eastAsiaTheme="minorEastAsia"/>
        </w:rPr>
      </w:pPr>
    </w:p>
    <w:p w14:paraId="6A391162" w14:textId="40972C35" w:rsidR="006523B7" w:rsidRDefault="006523B7" w:rsidP="006523B7">
      <w:pPr>
        <w:pStyle w:val="Caption"/>
        <w:keepNext/>
        <w:jc w:val="center"/>
      </w:pPr>
      <w:bookmarkStart w:id="277" w:name="_Ref453775647"/>
      <w:bookmarkStart w:id="278" w:name="_Ref453775640"/>
      <w:r>
        <w:t xml:space="preserve">Table </w:t>
      </w:r>
      <w:r w:rsidR="003206B0">
        <w:fldChar w:fldCharType="begin"/>
      </w:r>
      <w:r w:rsidR="003206B0">
        <w:instrText xml:space="preserve"> SEQ Table \* ARABIC </w:instrText>
      </w:r>
      <w:r w:rsidR="003206B0">
        <w:fldChar w:fldCharType="separate"/>
      </w:r>
      <w:r w:rsidR="00B35C90">
        <w:rPr>
          <w:noProof/>
        </w:rPr>
        <w:t>1</w:t>
      </w:r>
      <w:r w:rsidR="003206B0">
        <w:rPr>
          <w:noProof/>
        </w:rPr>
        <w:fldChar w:fldCharType="end"/>
      </w:r>
      <w:bookmarkEnd w:id="277"/>
      <w:r>
        <w:t>. Planned experiments.</w:t>
      </w:r>
      <w:bookmarkEnd w:id="278"/>
    </w:p>
    <w:tbl>
      <w:tblPr>
        <w:tblStyle w:val="GridTable1Light"/>
        <w:tblW w:w="0" w:type="auto"/>
        <w:jc w:val="center"/>
        <w:tblLook w:val="0620" w:firstRow="1" w:lastRow="0" w:firstColumn="0" w:lastColumn="0" w:noHBand="1" w:noVBand="1"/>
      </w:tblPr>
      <w:tblGrid>
        <w:gridCol w:w="3397"/>
        <w:gridCol w:w="2488"/>
      </w:tblGrid>
      <w:tr w:rsidR="006523B7" w14:paraId="61B376A4" w14:textId="77777777" w:rsidTr="00B35C90">
        <w:trPr>
          <w:cnfStyle w:val="100000000000" w:firstRow="1" w:lastRow="0" w:firstColumn="0" w:lastColumn="0" w:oddVBand="0" w:evenVBand="0" w:oddHBand="0" w:evenHBand="0" w:firstRowFirstColumn="0" w:firstRowLastColumn="0" w:lastRowFirstColumn="0" w:lastRowLastColumn="0"/>
          <w:jc w:val="center"/>
        </w:trPr>
        <w:tc>
          <w:tcPr>
            <w:tcW w:w="3397" w:type="dxa"/>
            <w:vAlign w:val="center"/>
          </w:tcPr>
          <w:p w14:paraId="55D2A4DD" w14:textId="4E2E893A" w:rsidR="006523B7" w:rsidRDefault="006523B7" w:rsidP="00B35C90">
            <w:pPr>
              <w:spacing w:line="276" w:lineRule="auto"/>
              <w:jc w:val="center"/>
              <w:rPr>
                <w:rFonts w:eastAsiaTheme="minorEastAsia"/>
              </w:rPr>
            </w:pPr>
            <w:r>
              <w:rPr>
                <w:rFonts w:eastAsiaTheme="minorEastAsia"/>
              </w:rPr>
              <w:t>Surface Integrator</w:t>
            </w:r>
            <w:r w:rsidR="00C44478">
              <w:rPr>
                <w:rFonts w:eastAsiaTheme="minorEastAsia"/>
              </w:rPr>
              <w:t>s</w:t>
            </w:r>
          </w:p>
        </w:tc>
        <w:tc>
          <w:tcPr>
            <w:tcW w:w="2488" w:type="dxa"/>
            <w:vAlign w:val="center"/>
          </w:tcPr>
          <w:p w14:paraId="0D0B8FCD" w14:textId="5618A9B6" w:rsidR="006523B7" w:rsidRDefault="006523B7" w:rsidP="00B35C90">
            <w:pPr>
              <w:spacing w:line="276" w:lineRule="auto"/>
              <w:jc w:val="center"/>
              <w:rPr>
                <w:rFonts w:eastAsiaTheme="minorEastAsia"/>
              </w:rPr>
            </w:pPr>
            <w:r>
              <w:rPr>
                <w:rFonts w:eastAsiaTheme="minorEastAsia"/>
              </w:rPr>
              <w:t>Samplers</w:t>
            </w:r>
          </w:p>
        </w:tc>
      </w:tr>
      <w:tr w:rsidR="006523B7" w14:paraId="2F667EF1" w14:textId="77777777" w:rsidTr="00B35C90">
        <w:trPr>
          <w:jc w:val="center"/>
        </w:trPr>
        <w:tc>
          <w:tcPr>
            <w:tcW w:w="3397" w:type="dxa"/>
            <w:vAlign w:val="center"/>
          </w:tcPr>
          <w:p w14:paraId="3CDB5229" w14:textId="21D4E30A" w:rsidR="006523B7" w:rsidRDefault="00C44478" w:rsidP="00B35C90">
            <w:pPr>
              <w:spacing w:line="276" w:lineRule="auto"/>
              <w:jc w:val="center"/>
              <w:rPr>
                <w:rFonts w:eastAsiaTheme="minorEastAsia"/>
              </w:rPr>
            </w:pPr>
            <w:r>
              <w:rPr>
                <w:rFonts w:eastAsiaTheme="minorEastAsia"/>
              </w:rPr>
              <w:t>Path</w:t>
            </w:r>
          </w:p>
        </w:tc>
        <w:tc>
          <w:tcPr>
            <w:tcW w:w="2488" w:type="dxa"/>
            <w:vAlign w:val="center"/>
          </w:tcPr>
          <w:p w14:paraId="44EBCDE7" w14:textId="0CF87D10" w:rsidR="006523B7" w:rsidRDefault="006523B7" w:rsidP="00B35C90">
            <w:pPr>
              <w:spacing w:line="276" w:lineRule="auto"/>
              <w:jc w:val="center"/>
              <w:rPr>
                <w:rFonts w:eastAsiaTheme="minorEastAsia"/>
              </w:rPr>
            </w:pPr>
            <w:r>
              <w:rPr>
                <w:rFonts w:eastAsiaTheme="minorEastAsia"/>
              </w:rPr>
              <w:t>Adaptive</w:t>
            </w:r>
          </w:p>
        </w:tc>
      </w:tr>
      <w:tr w:rsidR="006523B7" w14:paraId="40362D43" w14:textId="77777777" w:rsidTr="00B35C90">
        <w:trPr>
          <w:jc w:val="center"/>
        </w:trPr>
        <w:tc>
          <w:tcPr>
            <w:tcW w:w="3397" w:type="dxa"/>
            <w:vAlign w:val="center"/>
          </w:tcPr>
          <w:p w14:paraId="0A20A544" w14:textId="47992993" w:rsidR="006523B7" w:rsidRDefault="00C44478" w:rsidP="00B35C90">
            <w:pPr>
              <w:spacing w:line="276" w:lineRule="auto"/>
              <w:jc w:val="center"/>
              <w:rPr>
                <w:rFonts w:eastAsiaTheme="minorEastAsia"/>
              </w:rPr>
            </w:pPr>
            <w:r>
              <w:rPr>
                <w:rFonts w:eastAsiaTheme="minorEastAsia"/>
              </w:rPr>
              <w:t>Photon Map</w:t>
            </w:r>
          </w:p>
        </w:tc>
        <w:tc>
          <w:tcPr>
            <w:tcW w:w="2488" w:type="dxa"/>
            <w:vAlign w:val="center"/>
          </w:tcPr>
          <w:p w14:paraId="2170E0A5" w14:textId="04397D18" w:rsidR="006523B7" w:rsidRDefault="006523B7" w:rsidP="00B35C90">
            <w:pPr>
              <w:spacing w:line="276" w:lineRule="auto"/>
              <w:jc w:val="center"/>
              <w:rPr>
                <w:rFonts w:eastAsiaTheme="minorEastAsia"/>
              </w:rPr>
            </w:pPr>
            <w:r>
              <w:rPr>
                <w:rFonts w:eastAsiaTheme="minorEastAsia"/>
              </w:rPr>
              <w:t>Best Candidate</w:t>
            </w:r>
          </w:p>
        </w:tc>
      </w:tr>
      <w:tr w:rsidR="006523B7" w14:paraId="4DC8DA26" w14:textId="77777777" w:rsidTr="00B35C90">
        <w:trPr>
          <w:jc w:val="center"/>
        </w:trPr>
        <w:tc>
          <w:tcPr>
            <w:tcW w:w="3397" w:type="dxa"/>
            <w:vAlign w:val="center"/>
          </w:tcPr>
          <w:p w14:paraId="455F363F" w14:textId="5EC85CB3" w:rsidR="006523B7" w:rsidRDefault="006523B7" w:rsidP="00B35C90">
            <w:pPr>
              <w:spacing w:line="276" w:lineRule="auto"/>
              <w:jc w:val="center"/>
              <w:rPr>
                <w:rFonts w:eastAsiaTheme="minorEastAsia"/>
              </w:rPr>
            </w:pPr>
          </w:p>
        </w:tc>
        <w:tc>
          <w:tcPr>
            <w:tcW w:w="2488" w:type="dxa"/>
            <w:vAlign w:val="center"/>
          </w:tcPr>
          <w:p w14:paraId="70B0E833" w14:textId="2C80C3E2" w:rsidR="006523B7" w:rsidRDefault="006523B7" w:rsidP="00B35C90">
            <w:pPr>
              <w:spacing w:line="276" w:lineRule="auto"/>
              <w:jc w:val="center"/>
              <w:rPr>
                <w:rFonts w:eastAsiaTheme="minorEastAsia"/>
              </w:rPr>
            </w:pPr>
            <w:r>
              <w:rPr>
                <w:rFonts w:eastAsiaTheme="minorEastAsia"/>
              </w:rPr>
              <w:t>Halton</w:t>
            </w:r>
          </w:p>
        </w:tc>
      </w:tr>
      <w:tr w:rsidR="006523B7" w14:paraId="5DDBA608" w14:textId="77777777" w:rsidTr="00B35C90">
        <w:trPr>
          <w:jc w:val="center"/>
        </w:trPr>
        <w:tc>
          <w:tcPr>
            <w:tcW w:w="3397" w:type="dxa"/>
            <w:vAlign w:val="center"/>
          </w:tcPr>
          <w:p w14:paraId="78E33D51" w14:textId="77777777" w:rsidR="006523B7" w:rsidRDefault="006523B7" w:rsidP="00B35C90">
            <w:pPr>
              <w:spacing w:line="276" w:lineRule="auto"/>
              <w:jc w:val="center"/>
              <w:rPr>
                <w:rFonts w:eastAsiaTheme="minorEastAsia"/>
              </w:rPr>
            </w:pPr>
          </w:p>
        </w:tc>
        <w:tc>
          <w:tcPr>
            <w:tcW w:w="2488" w:type="dxa"/>
            <w:vAlign w:val="center"/>
          </w:tcPr>
          <w:p w14:paraId="40B43ED7" w14:textId="4E7D5846" w:rsidR="006523B7" w:rsidRDefault="006523B7" w:rsidP="00B35C90">
            <w:pPr>
              <w:spacing w:line="276" w:lineRule="auto"/>
              <w:jc w:val="center"/>
              <w:rPr>
                <w:rFonts w:eastAsiaTheme="minorEastAsia"/>
              </w:rPr>
            </w:pPr>
            <w:r>
              <w:rPr>
                <w:rFonts w:eastAsiaTheme="minorEastAsia"/>
              </w:rPr>
              <w:t>Low Discrepancy</w:t>
            </w:r>
          </w:p>
        </w:tc>
      </w:tr>
      <w:tr w:rsidR="006523B7" w14:paraId="6DB09BEA" w14:textId="77777777" w:rsidTr="00B35C90">
        <w:trPr>
          <w:jc w:val="center"/>
        </w:trPr>
        <w:tc>
          <w:tcPr>
            <w:tcW w:w="3397" w:type="dxa"/>
            <w:vAlign w:val="center"/>
          </w:tcPr>
          <w:p w14:paraId="201BE2A4" w14:textId="77777777" w:rsidR="006523B7" w:rsidRDefault="006523B7" w:rsidP="00B35C90">
            <w:pPr>
              <w:spacing w:line="276" w:lineRule="auto"/>
              <w:jc w:val="center"/>
              <w:rPr>
                <w:rFonts w:eastAsiaTheme="minorEastAsia"/>
              </w:rPr>
            </w:pPr>
          </w:p>
        </w:tc>
        <w:tc>
          <w:tcPr>
            <w:tcW w:w="2488" w:type="dxa"/>
            <w:vAlign w:val="center"/>
          </w:tcPr>
          <w:p w14:paraId="68D27A74" w14:textId="2B5A4FCD" w:rsidR="006523B7" w:rsidRDefault="006523B7" w:rsidP="00B35C90">
            <w:pPr>
              <w:spacing w:line="276" w:lineRule="auto"/>
              <w:jc w:val="center"/>
              <w:rPr>
                <w:rFonts w:eastAsiaTheme="minorEastAsia"/>
              </w:rPr>
            </w:pPr>
            <w:r>
              <w:rPr>
                <w:rFonts w:eastAsiaTheme="minorEastAsia"/>
              </w:rPr>
              <w:t>Random</w:t>
            </w:r>
          </w:p>
        </w:tc>
      </w:tr>
      <w:tr w:rsidR="006523B7" w14:paraId="09E7727D" w14:textId="77777777" w:rsidTr="00B35C90">
        <w:trPr>
          <w:jc w:val="center"/>
        </w:trPr>
        <w:tc>
          <w:tcPr>
            <w:tcW w:w="3397" w:type="dxa"/>
            <w:vAlign w:val="center"/>
          </w:tcPr>
          <w:p w14:paraId="4C54B040" w14:textId="77777777" w:rsidR="006523B7" w:rsidRDefault="006523B7" w:rsidP="00B35C90">
            <w:pPr>
              <w:spacing w:line="276" w:lineRule="auto"/>
              <w:jc w:val="center"/>
              <w:rPr>
                <w:rFonts w:eastAsiaTheme="minorEastAsia"/>
              </w:rPr>
            </w:pPr>
          </w:p>
        </w:tc>
        <w:tc>
          <w:tcPr>
            <w:tcW w:w="2488" w:type="dxa"/>
            <w:vAlign w:val="center"/>
          </w:tcPr>
          <w:p w14:paraId="67FA56F9" w14:textId="0F1FEBB2" w:rsidR="006523B7" w:rsidRDefault="006523B7" w:rsidP="00B35C90">
            <w:pPr>
              <w:spacing w:line="276" w:lineRule="auto"/>
              <w:jc w:val="center"/>
              <w:rPr>
                <w:rFonts w:eastAsiaTheme="minorEastAsia"/>
              </w:rPr>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20736B7A" w:rsidR="00107ED7" w:rsidRPr="00C54F98" w:rsidRDefault="00107ED7" w:rsidP="00A5516E">
      <w:pPr>
        <w:spacing w:line="276" w:lineRule="auto"/>
        <w:rPr>
          <w:rFonts w:eastAsiaTheme="minorEastAsia"/>
        </w:rPr>
      </w:pPr>
      <w:r>
        <w:rPr>
          <w:rFonts w:eastAsiaTheme="minorEastAsia"/>
        </w:rPr>
        <w:tab/>
        <w:t xml:space="preserve">The result of each connection should generate an image and the </w:t>
      </w:r>
      <w:r w:rsidRPr="001019C6">
        <w:rPr>
          <w:rFonts w:eastAsiaTheme="minorEastAsia"/>
        </w:rPr>
        <w:t>time</w:t>
      </w:r>
      <w:r>
        <w:rPr>
          <w:rFonts w:eastAsiaTheme="minorEastAsia"/>
        </w:rPr>
        <w:t xml:space="preserv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39429D">
        <w:t xml:space="preserve">Figure </w:t>
      </w:r>
      <w:r w:rsidR="0039429D">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“pixelsamples” argument will be 256, at the exception of the adaptive (“minsamples” set to 128 and “maxsamples” set to 256) and stratified samplers (“xsamples” and “ysamples” set to 16, with jitter).</w:t>
      </w:r>
      <w:r w:rsidR="00C8489B">
        <w:rPr>
          <w:rFonts w:eastAsiaTheme="minorEastAsia"/>
        </w:rPr>
        <w:t xml:space="preserve"> The Photon Map surface integrator receives the argument “causticphotons” as 10.000 and the “indirectphotons”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Heading1"/>
        <w:rPr>
          <w:rFonts w:eastAsiaTheme="minorEastAsia"/>
        </w:rPr>
      </w:pPr>
      <w:bookmarkStart w:id="279" w:name="_Ref453929639"/>
      <w:bookmarkStart w:id="280" w:name="_Toc453935119"/>
      <w:r w:rsidRPr="00C54F98">
        <w:rPr>
          <w:rFonts w:eastAsiaTheme="minorEastAsia"/>
        </w:rPr>
        <w:t>Hypotheses</w:t>
      </w:r>
      <w:bookmarkEnd w:id="279"/>
      <w:bookmarkEnd w:id="280"/>
    </w:p>
    <w:p w14:paraId="521A9900" w14:textId="047BD6A9" w:rsidR="002A0F2F" w:rsidRDefault="001739CD" w:rsidP="00B55EE0">
      <w:pPr>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 xml:space="preserve">the “killeroo”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“killeroo” model) is very low</w:t>
      </w:r>
      <w:r w:rsidR="00054A30">
        <w:t xml:space="preserve"> (shown in </w:t>
      </w:r>
      <w:r w:rsidR="00054A30">
        <w:fldChar w:fldCharType="begin"/>
      </w:r>
      <w:r w:rsidR="00054A30">
        <w:instrText xml:space="preserve"> REF _Ref453858986 \h </w:instrText>
      </w:r>
      <w:r w:rsidR="00054A30">
        <w:fldChar w:fldCharType="separate"/>
      </w:r>
      <w:r w:rsidR="00054A30">
        <w:t xml:space="preserve">Figure </w:t>
      </w:r>
      <w:r w:rsidR="00054A30">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rPr>
        <w:lastRenderedPageBreak/>
        <mc:AlternateContent>
          <mc:Choice Requires="wpg">
            <w:drawing>
              <wp:anchor distT="0" distB="0" distL="114300" distR="114300" simplePos="0" relativeHeight="251650048" behindDoc="0" locked="0" layoutInCell="1" allowOverlap="1" wp14:anchorId="1C07DCC4" wp14:editId="42803C2F">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10">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286B0DDF" w:rsidR="0053033D" w:rsidRPr="00E74415" w:rsidRDefault="0053033D" w:rsidP="00054A30">
                              <w:pPr>
                                <w:pStyle w:val="Caption"/>
                                <w:rPr>
                                  <w:noProof/>
                                </w:rPr>
                              </w:pPr>
                              <w:bookmarkStart w:id="281" w:name="_Toc453932716"/>
                              <w:bookmarkStart w:id="282" w:name="_Ref453858986"/>
                              <w:r>
                                <w:t xml:space="preserve">Figure </w:t>
                              </w:r>
                              <w:r>
                                <w:fldChar w:fldCharType="begin"/>
                              </w:r>
                              <w:r>
                                <w:instrText xml:space="preserve"> SEQ Figure \* ARABIC </w:instrText>
                              </w:r>
                              <w:r>
                                <w:fldChar w:fldCharType="separate"/>
                              </w:r>
                              <w:r w:rsidR="00AE3B75">
                                <w:rPr>
                                  <w:noProof/>
                                </w:rPr>
                                <w:t>2</w:t>
                              </w:r>
                              <w:r>
                                <w:rPr>
                                  <w:noProof/>
                                </w:rPr>
                                <w:fldChar w:fldCharType="end"/>
                              </w:r>
                              <w:bookmarkEnd w:id="282"/>
                              <w:r>
                                <w:t>. How a caustic shadow is formed.</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07DCC4" id="Group 4" o:spid="_x0000_s1030" style="position:absolute;left:0;text-align:left;margin-left:0;margin-top:0;width:193.5pt;height:243.1pt;z-index:251650048;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Cqu/AAAAA2gAAAA8AAABkcnMvZG93bnJldi54bWxEj0GLwjAUhO8L/ofwBG9rqoJoNYoIi14U&#10;rIJ4ezTPNti8lCar9d8bQfA4zMw3zHzZ2krcqfHGsYJBPwFBnDttuFBwOv79TkD4gKyxckwKnuRh&#10;uej8zDHV7sEHumehEBHCPkUFZQh1KqXPS7Lo+64mjt7VNRZDlE0hdYOPCLeVHCbJWFo0HBdKrGld&#10;Un7L/q0Csx8RZ+cNHifusivqUzYYT41SvW67moEI1IZv+NPeagVDeF+JN0A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Kq78AAAADaAAAADwAAAAAAAAAAAAAAAACfAgAA&#10;ZHJzL2Rvd25yZXYueG1sUEsFBgAAAAAEAAQA9wAAAIwDAAAAAA==&#10;">
                  <v:imagedata r:id="rId11" o:title="caustics2" cropbottom="2077f" cropright="9175f"/>
                  <v:path arrowok="t"/>
                </v:shape>
                <v:shape id="Text Box 3" o:spid="_x0000_s1032" type="#_x0000_t202" style="position:absolute;top:28289;width:239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14:paraId="68D03FB9" w14:textId="286B0DDF" w:rsidR="0053033D" w:rsidRPr="00E74415" w:rsidRDefault="0053033D" w:rsidP="00054A30">
                        <w:pPr>
                          <w:pStyle w:val="Caption"/>
                          <w:rPr>
                            <w:noProof/>
                          </w:rPr>
                        </w:pPr>
                        <w:bookmarkStart w:id="283" w:name="_Toc453932716"/>
                        <w:bookmarkStart w:id="284" w:name="_Ref453858986"/>
                        <w:r>
                          <w:t xml:space="preserve">Figure </w:t>
                        </w:r>
                        <w:r>
                          <w:fldChar w:fldCharType="begin"/>
                        </w:r>
                        <w:r>
                          <w:instrText xml:space="preserve"> SEQ Figure \* ARABIC </w:instrText>
                        </w:r>
                        <w:r>
                          <w:fldChar w:fldCharType="separate"/>
                        </w:r>
                        <w:r w:rsidR="00AE3B75">
                          <w:rPr>
                            <w:noProof/>
                          </w:rPr>
                          <w:t>2</w:t>
                        </w:r>
                        <w:r>
                          <w:rPr>
                            <w:noProof/>
                          </w:rPr>
                          <w:fldChar w:fldCharType="end"/>
                        </w:r>
                        <w:bookmarkEnd w:id="284"/>
                        <w:r>
                          <w:t>. How a caustic shadow is formed.</w:t>
                        </w:r>
                        <w:bookmarkEnd w:id="283"/>
                      </w:p>
                    </w:txbxContent>
                  </v:textbox>
                </v:shape>
                <w10:wrap type="topAndBottom" anchorx="margin"/>
              </v:group>
            </w:pict>
          </mc:Fallback>
        </mc:AlternateContent>
      </w:r>
    </w:p>
    <w:p w14:paraId="3E827925" w14:textId="4E45CB4A" w:rsidR="00C54F98" w:rsidRDefault="00C54F98" w:rsidP="00C54F98">
      <w:pPr>
        <w:pStyle w:val="Heading1"/>
      </w:pPr>
      <w:bookmarkStart w:id="285" w:name="_Toc453935120"/>
      <w:r w:rsidRPr="00C54F98">
        <w:t>Results</w:t>
      </w:r>
      <w:bookmarkEnd w:id="285"/>
    </w:p>
    <w:p w14:paraId="0B38D0D0" w14:textId="4C1969FA" w:rsidR="00AD0F38" w:rsidRDefault="00AD0F38" w:rsidP="00AD0F38">
      <w:r>
        <w:tab/>
        <w:t>On this section will be displayed all the images obtained, such as t</w:t>
      </w:r>
      <w:r w:rsidR="00A23BAE">
        <w:t xml:space="preserve">heir rendering time. </w:t>
      </w:r>
      <w:r w:rsidR="009E3222">
        <w:t xml:space="preserve">On </w:t>
      </w:r>
      <w:r w:rsidR="009E3222">
        <w:fldChar w:fldCharType="begin"/>
      </w:r>
      <w:r w:rsidR="009E3222">
        <w:instrText xml:space="preserve"> REF _Ref453879433 \h </w:instrText>
      </w:r>
      <w:r w:rsidR="009E3222">
        <w:fldChar w:fldCharType="separate"/>
      </w:r>
      <w:r w:rsidR="009E3222">
        <w:t xml:space="preserve">Graph </w:t>
      </w:r>
      <w:r w:rsidR="009E3222">
        <w:rPr>
          <w:noProof/>
        </w:rPr>
        <w:t>1</w:t>
      </w:r>
      <w:r w:rsidR="009E3222">
        <w:fldChar w:fldCharType="end"/>
      </w:r>
      <w:r w:rsidR="009E3222">
        <w:t xml:space="preserve"> is shown a global comparison between surface integrators and samplers.</w:t>
      </w:r>
    </w:p>
    <w:p w14:paraId="38B1CDF4" w14:textId="33988FF5" w:rsidR="00A23BAE" w:rsidRDefault="009E3222" w:rsidP="00AD0F38">
      <w:r>
        <w:rPr>
          <w:noProof/>
        </w:rPr>
        <mc:AlternateContent>
          <mc:Choice Requires="wpg">
            <w:drawing>
              <wp:anchor distT="0" distB="0" distL="114300" distR="114300" simplePos="0" relativeHeight="251678720" behindDoc="0" locked="0" layoutInCell="1" allowOverlap="1" wp14:anchorId="4C6307FE" wp14:editId="4C91B170">
                <wp:simplePos x="0" y="0"/>
                <wp:positionH relativeFrom="margin">
                  <wp:align>center</wp:align>
                </wp:positionH>
                <wp:positionV relativeFrom="paragraph">
                  <wp:posOffset>269240</wp:posOffset>
                </wp:positionV>
                <wp:extent cx="4762500" cy="305879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4762500" cy="3058795"/>
                          <a:chOff x="0" y="0"/>
                          <a:chExt cx="4762500" cy="3058795"/>
                        </a:xfrm>
                      </wpg:grpSpPr>
                      <wpg:graphicFrame>
                        <wpg:cNvPr id="24" name="Chart 24"/>
                        <wpg:cNvFrPr/>
                        <wpg:xfrm>
                          <a:off x="0" y="0"/>
                          <a:ext cx="4762500" cy="2743200"/>
                        </wpg:xfrm>
                        <a:graphic>
                          <a:graphicData uri="http://schemas.openxmlformats.org/drawingml/2006/chart">
                            <c:chart xmlns:c="http://schemas.openxmlformats.org/drawingml/2006/chart" xmlns:r="http://schemas.openxmlformats.org/officeDocument/2006/relationships" r:id="rId12"/>
                          </a:graphicData>
                        </a:graphic>
                      </wpg:graphicFrame>
                      <wps:wsp>
                        <wps:cNvPr id="27" name="Text Box 27"/>
                        <wps:cNvSpPr txBox="1"/>
                        <wps:spPr>
                          <a:xfrm>
                            <a:off x="0" y="2800350"/>
                            <a:ext cx="4762500" cy="258445"/>
                          </a:xfrm>
                          <a:prstGeom prst="rect">
                            <a:avLst/>
                          </a:prstGeom>
                          <a:solidFill>
                            <a:prstClr val="white"/>
                          </a:solidFill>
                          <a:ln>
                            <a:noFill/>
                          </a:ln>
                          <a:effectLst/>
                        </wps:spPr>
                        <wps:txbx>
                          <w:txbxContent>
                            <w:p w14:paraId="2F99AB02" w14:textId="5E2F4CEF" w:rsidR="0053033D" w:rsidRPr="002F272B" w:rsidRDefault="0053033D" w:rsidP="00681D59">
                              <w:pPr>
                                <w:pStyle w:val="Caption"/>
                                <w:rPr>
                                  <w:noProof/>
                                </w:rPr>
                              </w:pPr>
                              <w:bookmarkStart w:id="286" w:name="_Ref453879433"/>
                              <w:r>
                                <w:t xml:space="preserve">Graph </w:t>
                              </w:r>
                              <w:r>
                                <w:fldChar w:fldCharType="begin"/>
                              </w:r>
                              <w:r>
                                <w:instrText xml:space="preserve"> SEQ Graph \* ARABIC </w:instrText>
                              </w:r>
                              <w:r>
                                <w:fldChar w:fldCharType="separate"/>
                              </w:r>
                              <w:r w:rsidR="0052065C">
                                <w:rPr>
                                  <w:noProof/>
                                </w:rPr>
                                <w:t>1</w:t>
                              </w:r>
                              <w:r>
                                <w:rPr>
                                  <w:noProof/>
                                </w:rPr>
                                <w:fldChar w:fldCharType="end"/>
                              </w:r>
                              <w:bookmarkEnd w:id="286"/>
                              <w:r>
                                <w:t>. Global comparison between the studied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6307FE" id="Group 28" o:spid="_x0000_s1033" style="position:absolute;left:0;text-align:left;margin-left:0;margin-top:21.2pt;width:375pt;height:240.85pt;z-index:251678720;mso-position-horizontal:center;mso-position-horizontal-relative:margin;mso-width-relative:margin;mso-height-relative:margin" coordsize="47625,305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">
                <v:shape id="Chart 24" o:spid="_x0000_s1034" type="#_x0000_t75" style="position:absolute;left:-60;top:-60;width:4773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">
                  <v:imagedata r:id="rId13" o:title=""/>
                  <o:lock v:ext="edit" aspectratio="f"/>
                </v:shape>
                <v:shape id="Text Box 27" o:spid="_x0000_s1035" type="#_x0000_t202" style="position:absolute;top:28003;width:4762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2F99AB02" w14:textId="5E2F4CEF" w:rsidR="0053033D" w:rsidRPr="002F272B" w:rsidRDefault="0053033D" w:rsidP="00681D59">
                        <w:pPr>
                          <w:pStyle w:val="Caption"/>
                          <w:rPr>
                            <w:noProof/>
                          </w:rPr>
                        </w:pPr>
                        <w:bookmarkStart w:id="287" w:name="_Ref453879433"/>
                        <w:r>
                          <w:t xml:space="preserve">Graph </w:t>
                        </w:r>
                        <w:r>
                          <w:fldChar w:fldCharType="begin"/>
                        </w:r>
                        <w:r>
                          <w:instrText xml:space="preserve"> SEQ Graph \* ARABIC </w:instrText>
                        </w:r>
                        <w:r>
                          <w:fldChar w:fldCharType="separate"/>
                        </w:r>
                        <w:r w:rsidR="0052065C">
                          <w:rPr>
                            <w:noProof/>
                          </w:rPr>
                          <w:t>1</w:t>
                        </w:r>
                        <w:r>
                          <w:rPr>
                            <w:noProof/>
                          </w:rPr>
                          <w:fldChar w:fldCharType="end"/>
                        </w:r>
                        <w:bookmarkEnd w:id="287"/>
                        <w:r>
                          <w:t>. Global comparison between the studied algorithms.</w:t>
                        </w:r>
                      </w:p>
                    </w:txbxContent>
                  </v:textbox>
                </v:shape>
                <w10:wrap type="topAndBottom" anchorx="margin"/>
              </v:group>
            </w:pict>
          </mc:Fallback>
        </mc:AlternateContent>
      </w:r>
    </w:p>
    <w:p w14:paraId="726AAB4E" w14:textId="77777777" w:rsidR="00A23BAE" w:rsidRPr="00AD0F38" w:rsidRDefault="00A23BAE" w:rsidP="00AD0F38"/>
    <w:p w14:paraId="154CBEDD" w14:textId="64F2862F" w:rsidR="005068E8" w:rsidRDefault="00897136" w:rsidP="00B35C90">
      <w:pPr>
        <w:pStyle w:val="Heading2"/>
      </w:pPr>
      <w:bookmarkStart w:id="288" w:name="_Toc453935121"/>
      <w:r>
        <w:lastRenderedPageBreak/>
        <w:t>Path Tracing</w:t>
      </w:r>
      <w:bookmarkEnd w:id="288"/>
    </w:p>
    <w:p w14:paraId="7F89DDA4" w14:textId="5934BC12" w:rsidR="00556009" w:rsidRDefault="00556009" w:rsidP="00897136">
      <w:pPr>
        <w:spacing w:line="276" w:lineRule="auto"/>
        <w:rPr>
          <w:rFonts w:cs="Times New Roman"/>
        </w:rPr>
      </w:pPr>
      <w:r>
        <w:rPr>
          <w:rFonts w:cs="Times New Roman"/>
        </w:rPr>
        <w:tab/>
        <w:t>This subsection is dedicated to the experiments with path tracing.</w:t>
      </w:r>
      <w:r w:rsidR="002A4F59">
        <w:rPr>
          <w:rFonts w:cs="Times New Roman"/>
        </w:rPr>
        <w:t xml:space="preserve"> On </w:t>
      </w:r>
      <w:r w:rsidR="002A4F59">
        <w:rPr>
          <w:rFonts w:cs="Times New Roman"/>
        </w:rPr>
        <w:fldChar w:fldCharType="begin"/>
      </w:r>
      <w:r w:rsidR="002A4F59">
        <w:rPr>
          <w:rFonts w:cs="Times New Roman"/>
        </w:rPr>
        <w:instrText xml:space="preserve"> REF _Ref453879645 \h </w:instrText>
      </w:r>
      <w:r w:rsidR="002A4F59">
        <w:rPr>
          <w:rFonts w:cs="Times New Roman"/>
        </w:rPr>
      </w:r>
      <w:r w:rsidR="002A4F59">
        <w:rPr>
          <w:rFonts w:cs="Times New Roman"/>
        </w:rPr>
        <w:fldChar w:fldCharType="separate"/>
      </w:r>
      <w:r w:rsidR="002A4F59">
        <w:t xml:space="preserve">Graph </w:t>
      </w:r>
      <w:r w:rsidR="002A4F59">
        <w:rPr>
          <w:noProof/>
        </w:rPr>
        <w:t>2</w:t>
      </w:r>
      <w:r w:rsidR="002A4F59">
        <w:rPr>
          <w:rFonts w:cs="Times New Roman"/>
        </w:rPr>
        <w:fldChar w:fldCharType="end"/>
      </w:r>
      <w:r w:rsidR="002A4F59">
        <w:rPr>
          <w:rFonts w:cs="Times New Roman"/>
        </w:rPr>
        <w:t xml:space="preserve"> is displayed the rendering time of the images produced. It can be verified that the elapsed time was similar with a peak on the adaptive sampler.</w:t>
      </w:r>
      <w:r w:rsidR="00353C55">
        <w:rPr>
          <w:rFonts w:cs="Times New Roman"/>
        </w:rPr>
        <w:t xml:space="preserve"> </w:t>
      </w:r>
    </w:p>
    <w:p w14:paraId="0731577B" w14:textId="6F13EF45" w:rsidR="00B35C90" w:rsidDel="00D8166D" w:rsidRDefault="00353C55" w:rsidP="00897136">
      <w:pPr>
        <w:spacing w:line="276" w:lineRule="auto"/>
        <w:rPr>
          <w:del w:id="289" w:author="Rafael Antunes" w:date="2016-06-17T12:30:00Z"/>
          <w:rFonts w:cs="Times New Roman"/>
        </w:rPr>
      </w:pPr>
      <w:r>
        <w:rPr>
          <w:rFonts w:cs="Times New Roman"/>
        </w:rPr>
        <w:tab/>
        <w:t xml:space="preserve">As we are going to see in the next sections, due to the nature of this </w:t>
      </w:r>
      <w:r w:rsidR="00117058">
        <w:rPr>
          <w:rFonts w:cs="Times New Roman"/>
        </w:rPr>
        <w:t>exact</w:t>
      </w:r>
      <w:r>
        <w:rPr>
          <w:rFonts w:cs="Times New Roman"/>
        </w:rPr>
        <w:t xml:space="preserve"> surface integrator</w:t>
      </w:r>
      <w:r w:rsidR="00117058">
        <w:rPr>
          <w:rFonts w:cs="Times New Roman"/>
        </w:rPr>
        <w:t xml:space="preserve">, the resultant images have a lot of noise, </w:t>
      </w:r>
      <w:r w:rsidR="00B35C90">
        <w:rPr>
          <w:rFonts w:cs="Times New Roman"/>
        </w:rPr>
        <w:t>mainly</w:t>
      </w:r>
      <w:r w:rsidR="00117058">
        <w:rPr>
          <w:rFonts w:cs="Times New Roman"/>
        </w:rPr>
        <w:t xml:space="preserve"> on non-direct lighted surfaces as well as on shadows.</w:t>
      </w:r>
      <w:r w:rsidR="00B35C90">
        <w:rPr>
          <w:rFonts w:cs="Times New Roman"/>
        </w:rPr>
        <w:t xml:space="preserve"> As formulated on </w:t>
      </w:r>
      <w:r w:rsidR="00B35C90">
        <w:rPr>
          <w:rFonts w:cs="Times New Roman"/>
        </w:rPr>
        <w:fldChar w:fldCharType="begin"/>
      </w:r>
      <w:r w:rsidR="00B35C90">
        <w:rPr>
          <w:rFonts w:cs="Times New Roman"/>
        </w:rPr>
        <w:instrText xml:space="preserve"> REF _Ref453929639 \h </w:instrText>
      </w:r>
      <w:r w:rsidR="00B35C90">
        <w:rPr>
          <w:rFonts w:cs="Times New Roman"/>
        </w:rPr>
      </w:r>
      <w:r w:rsidR="00B35C90">
        <w:rPr>
          <w:rFonts w:cs="Times New Roman"/>
        </w:rPr>
        <w:fldChar w:fldCharType="separate"/>
      </w:r>
      <w:r w:rsidR="00B35C90" w:rsidRPr="00C54F98">
        <w:rPr>
          <w:rFonts w:eastAsiaTheme="minorEastAsia"/>
        </w:rPr>
        <w:t>Hypotheses</w:t>
      </w:r>
      <w:r w:rsidR="00B35C90">
        <w:rPr>
          <w:rFonts w:cs="Times New Roman"/>
        </w:rPr>
        <w:fldChar w:fldCharType="end"/>
      </w:r>
      <w:r w:rsidR="00B35C90">
        <w:rPr>
          <w:rFonts w:cs="Times New Roman"/>
        </w:rPr>
        <w:t xml:space="preserve"> section, this surface integrator is not ideal for the simulation of caustic shadows</w:t>
      </w:r>
      <w:ins w:id="290" w:author="Rafael Antunes" w:date="2016-06-17T12:30:00Z">
        <w:r w:rsidR="00D8166D">
          <w:rPr>
            <w:rFonts w:cs="Times New Roman"/>
          </w:rPr>
          <w:t xml:space="preserve">. </w:t>
        </w:r>
      </w:ins>
      <w:del w:id="291" w:author="Rafael Antunes" w:date="2016-06-17T12:30:00Z">
        <w:r w:rsidR="00B35C90" w:rsidDel="00D8166D">
          <w:rPr>
            <w:rFonts w:cs="Times New Roman"/>
          </w:rPr>
          <w:delText>.</w:delText>
        </w:r>
      </w:del>
    </w:p>
    <w:p w14:paraId="109DA2BD" w14:textId="4838AED3" w:rsidR="00117058" w:rsidDel="00CA09C1" w:rsidRDefault="00117058" w:rsidP="00897136">
      <w:pPr>
        <w:spacing w:line="276" w:lineRule="auto"/>
        <w:rPr>
          <w:del w:id="292" w:author="Rafael Antunes" w:date="2016-06-17T12:40:00Z"/>
          <w:rFonts w:cs="Times New Roman"/>
        </w:rPr>
      </w:pPr>
      <w:del w:id="293" w:author="Rafael Antunes" w:date="2016-06-17T12:30:00Z">
        <w:r w:rsidDel="00D8166D">
          <w:rPr>
            <w:rFonts w:cs="Times New Roman"/>
          </w:rPr>
          <w:delText>By the way, we didn’t already achieve the goal of this work. It isn’t impossible to simulate caustics with Path tracing, however</w:delText>
        </w:r>
      </w:del>
      <w:ins w:id="294" w:author="Rafael Antunes" w:date="2016-06-17T12:32:00Z">
        <w:r w:rsidR="00D8166D">
          <w:rPr>
            <w:rFonts w:cs="Times New Roman"/>
          </w:rPr>
          <w:t>The path tracing is limited by two main factors</w:t>
        </w:r>
      </w:ins>
      <w:del w:id="295" w:author="Rafael Antunes" w:date="2016-06-17T12:32:00Z">
        <w:r w:rsidR="00D8166D" w:rsidDel="00D8166D">
          <w:rPr>
            <w:rFonts w:cs="Times New Roman"/>
          </w:rPr>
          <w:delText>owever</w:delText>
        </w:r>
        <w:r w:rsidDel="00D8166D">
          <w:rPr>
            <w:rFonts w:cs="Times New Roman"/>
          </w:rPr>
          <w:delText xml:space="preserve"> we are limited by two big issues</w:delText>
        </w:r>
      </w:del>
      <w:r>
        <w:rPr>
          <w:rFonts w:cs="Times New Roman"/>
        </w:rPr>
        <w:t>:</w:t>
      </w:r>
      <w:ins w:id="296" w:author="Rafael Antunes" w:date="2016-06-17T12:33:00Z">
        <w:r w:rsidR="00D8166D">
          <w:rPr>
            <w:rFonts w:cs="Times New Roman"/>
          </w:rPr>
          <w:t xml:space="preserve"> the</w:t>
        </w:r>
      </w:ins>
      <w:r>
        <w:rPr>
          <w:rFonts w:cs="Times New Roman"/>
        </w:rPr>
        <w:t xml:space="preserve"> number of rays </w:t>
      </w:r>
      <w:del w:id="297" w:author="Rafael Antunes" w:date="2016-06-17T12:41:00Z">
        <w:r w:rsidDel="00084D18">
          <w:rPr>
            <w:rFonts w:cs="Times New Roman"/>
          </w:rPr>
          <w:delText>sh</w:delText>
        </w:r>
      </w:del>
      <w:del w:id="298" w:author="Rafael Antunes" w:date="2016-06-17T12:33:00Z">
        <w:r w:rsidDel="00D8166D">
          <w:rPr>
            <w:rFonts w:cs="Times New Roman"/>
          </w:rPr>
          <w:delText>o</w:delText>
        </w:r>
      </w:del>
      <w:del w:id="299" w:author="Rafael Antunes" w:date="2016-06-17T12:41:00Z">
        <w:r w:rsidDel="00084D18">
          <w:rPr>
            <w:rFonts w:cs="Times New Roman"/>
          </w:rPr>
          <w:delText>ot</w:delText>
        </w:r>
      </w:del>
      <w:ins w:id="300" w:author="Rafael Antunes" w:date="2016-06-17T12:41:00Z">
        <w:r w:rsidR="00084D18">
          <w:rPr>
            <w:rFonts w:cs="Times New Roman"/>
          </w:rPr>
          <w:t>shot</w:t>
        </w:r>
      </w:ins>
      <w:r>
        <w:rPr>
          <w:rFonts w:cs="Times New Roman"/>
        </w:rPr>
        <w:t xml:space="preserve"> and the randomness of the direction of news rays.</w:t>
      </w:r>
      <w:ins w:id="301" w:author="Rafael Antunes" w:date="2016-06-17T12:40:00Z">
        <w:r w:rsidR="00CA09C1">
          <w:rPr>
            <w:rFonts w:cs="Times New Roman"/>
          </w:rPr>
          <w:t xml:space="preserve"> </w:t>
        </w:r>
      </w:ins>
    </w:p>
    <w:p w14:paraId="571FEFFB" w14:textId="426E5312" w:rsidR="00353C55" w:rsidRDefault="00117058" w:rsidP="00897136">
      <w:pPr>
        <w:spacing w:line="276" w:lineRule="auto"/>
        <w:rPr>
          <w:rFonts w:cs="Times New Roman"/>
        </w:rPr>
      </w:pPr>
      <w:del w:id="302" w:author="Rafael Antunes" w:date="2016-06-17T12:40:00Z">
        <w:r w:rsidDel="00CA09C1">
          <w:rPr>
            <w:rFonts w:cs="Times New Roman"/>
          </w:rPr>
          <w:tab/>
        </w:r>
      </w:del>
      <w:r>
        <w:rPr>
          <w:rFonts w:cs="Times New Roman"/>
        </w:rPr>
        <w:t xml:space="preserve">More rays mean more accuracy, precision and quality but it </w:t>
      </w:r>
      <w:r w:rsidR="00B35C90">
        <w:rPr>
          <w:rFonts w:cs="Times New Roman"/>
        </w:rPr>
        <w:t xml:space="preserve">means </w:t>
      </w:r>
      <w:r>
        <w:rPr>
          <w:rFonts w:cs="Times New Roman"/>
        </w:rPr>
        <w:t xml:space="preserve">a huge increment on the rendering time. </w:t>
      </w:r>
      <w:del w:id="303" w:author="Rafael Antunes" w:date="2016-06-17T12:34:00Z">
        <w:r w:rsidDel="00D8166D">
          <w:rPr>
            <w:rFonts w:cs="Times New Roman"/>
          </w:rPr>
          <w:delText>By the</w:delText>
        </w:r>
      </w:del>
      <w:ins w:id="304" w:author="Rafael Antunes" w:date="2016-06-17T12:34:00Z">
        <w:r w:rsidR="00D8166D">
          <w:rPr>
            <w:rFonts w:cs="Times New Roman"/>
          </w:rPr>
          <w:t>On the</w:t>
        </w:r>
      </w:ins>
      <w:r>
        <w:rPr>
          <w:rFonts w:cs="Times New Roman"/>
        </w:rPr>
        <w:t xml:space="preserve"> other hand, </w:t>
      </w:r>
      <w:r w:rsidR="00DD6823">
        <w:rPr>
          <w:rFonts w:cs="Times New Roman"/>
        </w:rPr>
        <w:t>caustics are a unique light effect and the randomness of rays’ direction can make things much harder</w:t>
      </w:r>
      <w:ins w:id="305" w:author="Rafael Antunes" w:date="2016-06-17T12:41:00Z">
        <w:r w:rsidR="00084D18">
          <w:rPr>
            <w:rFonts w:cs="Times New Roman"/>
          </w:rPr>
          <w:t>.</w:t>
        </w:r>
      </w:ins>
      <w:del w:id="306" w:author="Rafael Antunes" w:date="2016-06-17T12:41:00Z">
        <w:r w:rsidR="00DD6823" w:rsidDel="00084D18">
          <w:rPr>
            <w:rFonts w:cs="Times New Roman"/>
          </w:rPr>
          <w:delText xml:space="preserve">, once they </w:delText>
        </w:r>
        <w:r w:rsidR="00DB50B5" w:rsidDel="00084D18">
          <w:rPr>
            <w:rFonts w:cs="Times New Roman"/>
          </w:rPr>
          <w:delText>could not</w:delText>
        </w:r>
        <w:r w:rsidR="00DD6823" w:rsidDel="00084D18">
          <w:rPr>
            <w:rFonts w:cs="Times New Roman"/>
          </w:rPr>
          <w:delText xml:space="preserve"> go to where they should be.</w:delText>
        </w:r>
      </w:del>
    </w:p>
    <w:p w14:paraId="6708CEB1" w14:textId="3E0DAE4A" w:rsidR="00556009" w:rsidRPr="009E3222" w:rsidRDefault="00353C55" w:rsidP="00897136">
      <w:pPr>
        <w:spacing w:line="276" w:lineRule="auto"/>
        <w:rPr>
          <w:rFonts w:cs="Times New Roman"/>
        </w:rPr>
      </w:pPr>
      <w:r>
        <w:rPr>
          <w:noProof/>
        </w:rPr>
        <mc:AlternateContent>
          <mc:Choice Requires="wps">
            <w:drawing>
              <wp:anchor distT="0" distB="0" distL="114300" distR="114300" simplePos="0" relativeHeight="251681792" behindDoc="0" locked="0" layoutInCell="1" allowOverlap="1" wp14:anchorId="7B1A02A4" wp14:editId="0C50F1C7">
                <wp:simplePos x="0" y="0"/>
                <wp:positionH relativeFrom="column">
                  <wp:posOffset>502549</wp:posOffset>
                </wp:positionH>
                <wp:positionV relativeFrom="paragraph">
                  <wp:posOffset>3098800</wp:posOffset>
                </wp:positionV>
                <wp:extent cx="45720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17A0CB3A" w14:textId="057EFB10" w:rsidR="0053033D" w:rsidRPr="00BF701E" w:rsidRDefault="0053033D" w:rsidP="00556009">
                            <w:pPr>
                              <w:pStyle w:val="Caption"/>
                              <w:rPr>
                                <w:rFonts w:cs="Times New Roman"/>
                                <w:noProof/>
                              </w:rPr>
                            </w:pPr>
                            <w:bookmarkStart w:id="307" w:name="_Ref453879645"/>
                            <w:r>
                              <w:t xml:space="preserve">Graph </w:t>
                            </w:r>
                            <w:r>
                              <w:fldChar w:fldCharType="begin"/>
                            </w:r>
                            <w:r>
                              <w:instrText xml:space="preserve"> SEQ Graph \* ARABIC </w:instrText>
                            </w:r>
                            <w:r>
                              <w:fldChar w:fldCharType="separate"/>
                            </w:r>
                            <w:r w:rsidR="0052065C">
                              <w:rPr>
                                <w:noProof/>
                              </w:rPr>
                              <w:t>2</w:t>
                            </w:r>
                            <w:r>
                              <w:rPr>
                                <w:noProof/>
                              </w:rPr>
                              <w:fldChar w:fldCharType="end"/>
                            </w:r>
                            <w:bookmarkEnd w:id="307"/>
                            <w:r>
                              <w:t>. Rendering time comparison between samplers using the path tracing surface integrator.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02A4" id="Text Box 29" o:spid="_x0000_s1036" type="#_x0000_t202" style="position:absolute;left:0;text-align:left;margin-left:39.55pt;margin-top:244pt;width:5in;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" stroked="f">
                <v:textbox style="mso-fit-shape-to-text:t" inset="0,0,0,0">
                  <w:txbxContent>
                    <w:p w14:paraId="17A0CB3A" w14:textId="057EFB10" w:rsidR="0053033D" w:rsidRPr="00BF701E" w:rsidRDefault="0053033D" w:rsidP="00556009">
                      <w:pPr>
                        <w:pStyle w:val="Caption"/>
                        <w:rPr>
                          <w:rFonts w:cs="Times New Roman"/>
                          <w:noProof/>
                        </w:rPr>
                      </w:pPr>
                      <w:bookmarkStart w:id="308" w:name="_Ref453879645"/>
                      <w:r>
                        <w:t xml:space="preserve">Graph </w:t>
                      </w:r>
                      <w:r>
                        <w:fldChar w:fldCharType="begin"/>
                      </w:r>
                      <w:r>
                        <w:instrText xml:space="preserve"> SEQ Graph \* ARABIC </w:instrText>
                      </w:r>
                      <w:r>
                        <w:fldChar w:fldCharType="separate"/>
                      </w:r>
                      <w:r w:rsidR="0052065C">
                        <w:rPr>
                          <w:noProof/>
                        </w:rPr>
                        <w:t>2</w:t>
                      </w:r>
                      <w:r>
                        <w:rPr>
                          <w:noProof/>
                        </w:rPr>
                        <w:fldChar w:fldCharType="end"/>
                      </w:r>
                      <w:bookmarkEnd w:id="308"/>
                      <w:r>
                        <w:t>. Rendering time comparison between samplers using the path tracing surface integrator.</w:t>
                      </w:r>
                    </w:p>
                  </w:txbxContent>
                </v:textbox>
                <w10:wrap type="topAndBottom"/>
              </v:shape>
            </w:pict>
          </mc:Fallback>
        </mc:AlternateContent>
      </w:r>
    </w:p>
    <w:p w14:paraId="69FA19EE" w14:textId="1E3DA5C8" w:rsidR="00A23BAE" w:rsidRPr="009E3222" w:rsidRDefault="00A23BAE" w:rsidP="00897136">
      <w:pPr>
        <w:spacing w:line="276" w:lineRule="auto"/>
        <w:rPr>
          <w:rFonts w:cs="Times New Roman"/>
        </w:rPr>
      </w:pPr>
      <w:r w:rsidRPr="009E3222">
        <w:rPr>
          <w:rFonts w:cs="Times New Roman"/>
          <w:noProof/>
        </w:rPr>
        <w:drawing>
          <wp:anchor distT="0" distB="0" distL="114300" distR="114300" simplePos="0" relativeHeight="251679744" behindDoc="0" locked="0" layoutInCell="1" allowOverlap="1" wp14:anchorId="328AFB35" wp14:editId="18581BD6">
            <wp:simplePos x="0" y="0"/>
            <wp:positionH relativeFrom="margin">
              <wp:align>center</wp:align>
            </wp:positionH>
            <wp:positionV relativeFrom="paragraph">
              <wp:posOffset>3810</wp:posOffset>
            </wp:positionV>
            <wp:extent cx="4572000" cy="2743200"/>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p>
    <w:p w14:paraId="74C4CA6D" w14:textId="77777777" w:rsidR="00A23BAE" w:rsidRPr="009E3222" w:rsidRDefault="00A23BAE" w:rsidP="00897136">
      <w:pPr>
        <w:spacing w:line="276" w:lineRule="auto"/>
        <w:rPr>
          <w:rFonts w:cs="Times New Roman"/>
        </w:rPr>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Heading3"/>
      </w:pPr>
      <w:bookmarkStart w:id="309" w:name="_Toc453935122"/>
      <w:r>
        <w:t>Adaptive</w:t>
      </w:r>
      <w:bookmarkEnd w:id="309"/>
    </w:p>
    <w:p w14:paraId="75AB4F88" w14:textId="3A233E04" w:rsidR="00AD0F38" w:rsidRPr="00AD0F38" w:rsidRDefault="00AD0F38" w:rsidP="00AD0F38">
      <w:r>
        <w:rPr>
          <w:noProof/>
        </w:rPr>
        <mc:AlternateContent>
          <mc:Choice Requires="wpg">
            <w:drawing>
              <wp:anchor distT="0" distB="0" distL="114300" distR="114300" simplePos="0" relativeHeight="251654144" behindDoc="0" locked="0" layoutInCell="1" allowOverlap="1" wp14:anchorId="26B4CB86" wp14:editId="0730B198">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7C4B8F08" w:rsidR="0053033D" w:rsidRPr="005C1758" w:rsidRDefault="0053033D" w:rsidP="00AD0F38">
                              <w:pPr>
                                <w:pStyle w:val="Caption"/>
                                <w:rPr>
                                  <w:noProof/>
                                </w:rPr>
                              </w:pPr>
                              <w:bookmarkStart w:id="310" w:name="_Toc453932717"/>
                              <w:r>
                                <w:t xml:space="preserve">Figure </w:t>
                              </w:r>
                              <w:r>
                                <w:fldChar w:fldCharType="begin"/>
                              </w:r>
                              <w:r>
                                <w:instrText xml:space="preserve"> SEQ Figure \* ARABIC </w:instrText>
                              </w:r>
                              <w:r>
                                <w:fldChar w:fldCharType="separate"/>
                              </w:r>
                              <w:r w:rsidR="00AE3B75">
                                <w:rPr>
                                  <w:noProof/>
                                </w:rPr>
                                <w:t>3</w:t>
                              </w:r>
                              <w:r>
                                <w:rPr>
                                  <w:noProof/>
                                </w:rPr>
                                <w:fldChar w:fldCharType="end"/>
                              </w:r>
                              <w:r>
                                <w:t>. Scene rendered with path tracing and an adaptive sampler.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4CB86" id="Group 7" o:spid="_x0000_s1037" style="position:absolute;left:0;text-align:left;margin-left:390.7pt;margin-top:17pt;width:441.9pt;height:466.6pt;z-index:251654144;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">
                <v:shape id="Picture 5" o:spid="_x0000_s1038"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AI/HBAAAA2gAAAA8AAABkcnMvZG93bnJldi54bWxEj92KwjAUhO+FfYdwFrzTdBf82a5RVJCK&#10;Xq3rAxyaY1ptTkoTtX17IwheDjPzDTNbtLYSN2p86VjB1zABQZw7XbJRcPzfDKYgfEDWWDkmBR15&#10;WMw/ejNMtbvzH90OwYgIYZ+igiKEOpXS5wVZ9ENXE0fv5BqLIcrGSN3gPcJtJb+TZCwtlhwXCqxp&#10;XVB+OVytAvOjjyZMM852+9U505NutTx1SvU/2+UviEBteIdf7a1WMILnlXgD5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AI/HBAAAA2gAAAA8AAAAAAAAAAAAAAAAAnwIA&#10;AGRycy9kb3ducmV2LnhtbFBLBQYAAAAABAAEAPcAAACNAwAAAAA=&#10;">
                  <v:imagedata r:id="rId16" o:title="adaptative_128_256_path"/>
                  <v:path arrowok="t"/>
                </v:shape>
                <v:shape id="Text Box 6" o:spid="_x0000_s1039"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45D0B8CF" w14:textId="7C4B8F08" w:rsidR="0053033D" w:rsidRPr="005C1758" w:rsidRDefault="0053033D" w:rsidP="00AD0F38">
                        <w:pPr>
                          <w:pStyle w:val="Caption"/>
                          <w:rPr>
                            <w:noProof/>
                          </w:rPr>
                        </w:pPr>
                        <w:bookmarkStart w:id="311" w:name="_Toc453932717"/>
                        <w:r>
                          <w:t xml:space="preserve">Figure </w:t>
                        </w:r>
                        <w:r>
                          <w:fldChar w:fldCharType="begin"/>
                        </w:r>
                        <w:r>
                          <w:instrText xml:space="preserve"> SEQ Figure \* ARABIC </w:instrText>
                        </w:r>
                        <w:r>
                          <w:fldChar w:fldCharType="separate"/>
                        </w:r>
                        <w:r w:rsidR="00AE3B75">
                          <w:rPr>
                            <w:noProof/>
                          </w:rPr>
                          <w:t>3</w:t>
                        </w:r>
                        <w:r>
                          <w:rPr>
                            <w:noProof/>
                          </w:rPr>
                          <w:fldChar w:fldCharType="end"/>
                        </w:r>
                        <w:r>
                          <w:t>. Scene rendered with path tracing and an adaptive sampler.</w:t>
                        </w:r>
                        <w:bookmarkEnd w:id="311"/>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Heading3"/>
      </w:pPr>
      <w:bookmarkStart w:id="312" w:name="_Toc453935123"/>
      <w:r>
        <w:lastRenderedPageBreak/>
        <w:t>Best Candidate</w:t>
      </w:r>
      <w:bookmarkEnd w:id="312"/>
    </w:p>
    <w:p w14:paraId="4F0F729A" w14:textId="70B01B1B" w:rsidR="00AD0F38" w:rsidRDefault="00764164" w:rsidP="00AD0F38">
      <w:r>
        <w:rPr>
          <w:noProof/>
        </w:rPr>
        <mc:AlternateContent>
          <mc:Choice Requires="wpg">
            <w:drawing>
              <wp:anchor distT="0" distB="0" distL="114300" distR="114300" simplePos="0" relativeHeight="251658240" behindDoc="0" locked="0" layoutInCell="1" allowOverlap="1" wp14:anchorId="2F0CD731" wp14:editId="7219C751">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7CEEB879" w:rsidR="0053033D" w:rsidRPr="000B5953" w:rsidRDefault="0053033D" w:rsidP="00764164">
                              <w:pPr>
                                <w:pStyle w:val="Caption"/>
                                <w:rPr>
                                  <w:noProof/>
                                </w:rPr>
                              </w:pPr>
                              <w:bookmarkStart w:id="313" w:name="_Toc453932718"/>
                              <w:r>
                                <w:t xml:space="preserve">Figure </w:t>
                              </w:r>
                              <w:r>
                                <w:fldChar w:fldCharType="begin"/>
                              </w:r>
                              <w:r>
                                <w:instrText xml:space="preserve"> SEQ Figure \* ARABIC </w:instrText>
                              </w:r>
                              <w:r>
                                <w:fldChar w:fldCharType="separate"/>
                              </w:r>
                              <w:r w:rsidR="00AE3B75">
                                <w:rPr>
                                  <w:noProof/>
                                </w:rPr>
                                <w:t>4</w:t>
                              </w:r>
                              <w:r>
                                <w:rPr>
                                  <w:noProof/>
                                </w:rPr>
                                <w:fldChar w:fldCharType="end"/>
                              </w:r>
                              <w:r>
                                <w:t>. Scene rendered with path tracing and a best candidate sampler.</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CD731" id="Group 10" o:spid="_x0000_s1040" style="position:absolute;left:0;text-align:left;margin-left:-.3pt;margin-top:21.5pt;width:441.9pt;height:466.6pt;z-index:25165824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2KD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4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J6X2KD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41"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FiofAAAAA2gAAAA8AAABkcnMvZG93bnJldi54bWxET81qwkAQvhd8h2UEb3VjwZCmrlKLQg7t&#10;odoHGLLTJDU7G3ZHE9++eyj0+PH9b3aT69WNQuw8G1gtM1DEtbcdNwa+zsfHAlQUZIu9ZzJwpwi7&#10;7exhg6X1I3/S7SSNSiEcSzTQigyl1rFuyWFc+oE4cd8+OJQEQ6NtwDGFu14/ZVmuHXacGloc6K2l&#10;+nK6OgPPd1zn72v5yS4fBwlVvy/OfjJmMZ9eX0AJTfIv/nNX1kDamq6kG6C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UWKh8AAAADaAAAADwAAAAAAAAAAAAAAAACfAgAA&#10;ZHJzL2Rvd25yZXYueG1sUEsFBgAAAAAEAAQA9wAAAIwDAAAAAA==&#10;">
                  <v:imagedata r:id="rId18" o:title="bestcandidate_256_path"/>
                  <v:path arrowok="t"/>
                </v:shape>
                <v:shape id="Text Box 9" o:spid="_x0000_s1042"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14:paraId="153C959A" w14:textId="7CEEB879" w:rsidR="0053033D" w:rsidRPr="000B5953" w:rsidRDefault="0053033D" w:rsidP="00764164">
                        <w:pPr>
                          <w:pStyle w:val="Caption"/>
                          <w:rPr>
                            <w:noProof/>
                          </w:rPr>
                        </w:pPr>
                        <w:bookmarkStart w:id="314" w:name="_Toc453932718"/>
                        <w:r>
                          <w:t xml:space="preserve">Figure </w:t>
                        </w:r>
                        <w:r>
                          <w:fldChar w:fldCharType="begin"/>
                        </w:r>
                        <w:r>
                          <w:instrText xml:space="preserve"> SEQ Figure \* ARABIC </w:instrText>
                        </w:r>
                        <w:r>
                          <w:fldChar w:fldCharType="separate"/>
                        </w:r>
                        <w:r w:rsidR="00AE3B75">
                          <w:rPr>
                            <w:noProof/>
                          </w:rPr>
                          <w:t>4</w:t>
                        </w:r>
                        <w:r>
                          <w:rPr>
                            <w:noProof/>
                          </w:rPr>
                          <w:fldChar w:fldCharType="end"/>
                        </w:r>
                        <w:r>
                          <w:t>. Scene rendered with path tracing and a best candidate sampler.</w:t>
                        </w:r>
                        <w:bookmarkEnd w:id="314"/>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Heading3"/>
      </w:pPr>
      <w:bookmarkStart w:id="315" w:name="_Toc453935124"/>
      <w:r>
        <w:lastRenderedPageBreak/>
        <w:t>Halton</w:t>
      </w:r>
      <w:bookmarkEnd w:id="315"/>
    </w:p>
    <w:p w14:paraId="46E37D89" w14:textId="5D1E4478" w:rsidR="009A66B8" w:rsidRDefault="00D46ECF" w:rsidP="009A66B8">
      <w:r>
        <w:rPr>
          <w:noProof/>
        </w:rPr>
        <mc:AlternateContent>
          <mc:Choice Requires="wpg">
            <w:drawing>
              <wp:anchor distT="0" distB="0" distL="114300" distR="114300" simplePos="0" relativeHeight="251662336" behindDoc="0" locked="0" layoutInCell="1" allowOverlap="1" wp14:anchorId="0FE9B0B5" wp14:editId="620069FB">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7D2CEA8A" w:rsidR="0053033D" w:rsidRPr="00D02589" w:rsidRDefault="0053033D" w:rsidP="009A66B8">
                              <w:pPr>
                                <w:pStyle w:val="Caption"/>
                                <w:rPr>
                                  <w:noProof/>
                                </w:rPr>
                              </w:pPr>
                              <w:bookmarkStart w:id="316" w:name="_Toc453932719"/>
                              <w:r>
                                <w:t xml:space="preserve">Figure </w:t>
                              </w:r>
                              <w:r>
                                <w:fldChar w:fldCharType="begin"/>
                              </w:r>
                              <w:r>
                                <w:instrText xml:space="preserve"> SEQ Figure \* ARABIC </w:instrText>
                              </w:r>
                              <w:r>
                                <w:fldChar w:fldCharType="separate"/>
                              </w:r>
                              <w:r w:rsidR="00AE3B75">
                                <w:rPr>
                                  <w:noProof/>
                                </w:rPr>
                                <w:t>5</w:t>
                              </w:r>
                              <w:r>
                                <w:rPr>
                                  <w:noProof/>
                                </w:rPr>
                                <w:fldChar w:fldCharType="end"/>
                              </w:r>
                              <w:r>
                                <w:t>. Scene rendered with path tracing and a halton sampler.</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9B0B5" id="Group 13" o:spid="_x0000_s1043" style="position:absolute;left:0;text-align:left;margin-left:390.7pt;margin-top:26.75pt;width:441.9pt;height:468.1pt;z-index:251662336;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MsDUpv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4"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BMJPCAAAA2wAAAA8AAABkcnMvZG93bnJldi54bWxET0trwkAQvhf8D8sI3ppNikiJrlKqogct&#10;bSz0OmQnD8zOht1tjP++Wyj0Nh/fc1ab0XRiIOdbywqyJAVBXFrdcq3g87J/fAbhA7LGzjIpuJOH&#10;zXrysMJc2xt/0FCEWsQQ9jkqaELocyl92ZBBn9ieOHKVdQZDhK6W2uEthptOPqXpQhpsOTY02NNr&#10;Q+W1+DYKrmd9/jpUu/ki2+sgx1O1fXsflJpNx5cliEBj+Bf/uY86zs/g95d4gF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gTCTwgAAANsAAAAPAAAAAAAAAAAAAAAAAJ8C&#10;AABkcnMvZG93bnJldi54bWxQSwUGAAAAAAQABAD3AAAAjgMAAAAA&#10;">
                  <v:imagedata r:id="rId20" o:title="halton_256_path"/>
                  <v:path arrowok="t"/>
                </v:shape>
                <v:shape id="Text Box 12" o:spid="_x0000_s1045" type="#_x0000_t202" style="position:absolute;top:56864;width:561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5982A4AC" w14:textId="7D2CEA8A" w:rsidR="0053033D" w:rsidRPr="00D02589" w:rsidRDefault="0053033D" w:rsidP="009A66B8">
                        <w:pPr>
                          <w:pStyle w:val="Caption"/>
                          <w:rPr>
                            <w:noProof/>
                          </w:rPr>
                        </w:pPr>
                        <w:bookmarkStart w:id="317" w:name="_Toc453932719"/>
                        <w:r>
                          <w:t xml:space="preserve">Figure </w:t>
                        </w:r>
                        <w:r>
                          <w:fldChar w:fldCharType="begin"/>
                        </w:r>
                        <w:r>
                          <w:instrText xml:space="preserve"> SEQ Figure \* ARABIC </w:instrText>
                        </w:r>
                        <w:r>
                          <w:fldChar w:fldCharType="separate"/>
                        </w:r>
                        <w:r w:rsidR="00AE3B75">
                          <w:rPr>
                            <w:noProof/>
                          </w:rPr>
                          <w:t>5</w:t>
                        </w:r>
                        <w:r>
                          <w:rPr>
                            <w:noProof/>
                          </w:rPr>
                          <w:fldChar w:fldCharType="end"/>
                        </w:r>
                        <w:r>
                          <w:t>. Scene rendered with path tracing and a halton sampler.</w:t>
                        </w:r>
                        <w:bookmarkEnd w:id="317"/>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Heading3"/>
      </w:pPr>
      <w:bookmarkStart w:id="318" w:name="_Toc453935125"/>
      <w:r>
        <w:lastRenderedPageBreak/>
        <w:t>Low Discrepancy</w:t>
      </w:r>
      <w:bookmarkEnd w:id="318"/>
    </w:p>
    <w:p w14:paraId="2D14609F" w14:textId="7B995E5D" w:rsidR="00D46ECF" w:rsidRDefault="00D46ECF" w:rsidP="00D46ECF">
      <w:r>
        <w:rPr>
          <w:noProof/>
        </w:rPr>
        <mc:AlternateContent>
          <mc:Choice Requires="wpg">
            <w:drawing>
              <wp:anchor distT="0" distB="0" distL="114300" distR="114300" simplePos="0" relativeHeight="251666432" behindDoc="0" locked="0" layoutInCell="1" allowOverlap="1" wp14:anchorId="45C604AE" wp14:editId="44EEB041">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585ABD03" w:rsidR="0053033D" w:rsidRPr="00E357BC" w:rsidRDefault="0053033D" w:rsidP="00D46ECF">
                              <w:pPr>
                                <w:pStyle w:val="Caption"/>
                                <w:rPr>
                                  <w:noProof/>
                                </w:rPr>
                              </w:pPr>
                              <w:bookmarkStart w:id="319" w:name="_Toc453932720"/>
                              <w:r>
                                <w:t xml:space="preserve">Figure </w:t>
                              </w:r>
                              <w:r>
                                <w:fldChar w:fldCharType="begin"/>
                              </w:r>
                              <w:r>
                                <w:instrText xml:space="preserve"> SEQ Figure \* ARABIC </w:instrText>
                              </w:r>
                              <w:r>
                                <w:fldChar w:fldCharType="separate"/>
                              </w:r>
                              <w:r w:rsidR="00AE3B75">
                                <w:rPr>
                                  <w:noProof/>
                                </w:rPr>
                                <w:t>6</w:t>
                              </w:r>
                              <w:r>
                                <w:rPr>
                                  <w:noProof/>
                                </w:rPr>
                                <w:fldChar w:fldCharType="end"/>
                              </w:r>
                              <w:r>
                                <w:t>. Scene rendered with path tracing and a low discrepancy sampler.</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604AE" id="Group 16" o:spid="_x0000_s1046" style="position:absolute;left:0;text-align:left;margin-left:-.3pt;margin-top:21.5pt;width:441.9pt;height:466.6pt;z-index:25166643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">
                <v:shape id="Picture 14" o:spid="_x0000_s1047"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U5ELBAAAA2wAAAA8AAABkcnMvZG93bnJldi54bWxET01rwkAQvRf8D8sI3upuaikSXSVYCubW&#10;GsHrmB2TYHY2ZLcx+ffdQqG3ebzP2e5H24qBet841pAsFQji0pmGKw3n4uN5DcIHZIOtY9IwkYf9&#10;bva0xdS4B3/RcAqViCHsU9RQh9ClUvqyJot+6TriyN1cbzFE2FfS9PiI4baVL0q9SYsNx4YaOzrU&#10;VN5P31bD+JmpcFRdXtzy5HpZmfesmAqtF/Mx24AINIZ/8Z/7aOL8V/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U5ELBAAAA2wAAAA8AAAAAAAAAAAAAAAAAnwIA&#10;AGRycy9kb3ducmV2LnhtbFBLBQYAAAAABAAEAPcAAACNAwAAAAA=&#10;">
                  <v:imagedata r:id="rId22" o:title="lowdiscrepancy_256_path"/>
                  <v:path arrowok="t"/>
                </v:shape>
                <v:shape id="Text Box 15" o:spid="_x0000_s1048"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11EAB0C0" w14:textId="585ABD03" w:rsidR="0053033D" w:rsidRPr="00E357BC" w:rsidRDefault="0053033D" w:rsidP="00D46ECF">
                        <w:pPr>
                          <w:pStyle w:val="Caption"/>
                          <w:rPr>
                            <w:noProof/>
                          </w:rPr>
                        </w:pPr>
                        <w:bookmarkStart w:id="320" w:name="_Toc453932720"/>
                        <w:r>
                          <w:t xml:space="preserve">Figure </w:t>
                        </w:r>
                        <w:r>
                          <w:fldChar w:fldCharType="begin"/>
                        </w:r>
                        <w:r>
                          <w:instrText xml:space="preserve"> SEQ Figure \* ARABIC </w:instrText>
                        </w:r>
                        <w:r>
                          <w:fldChar w:fldCharType="separate"/>
                        </w:r>
                        <w:r w:rsidR="00AE3B75">
                          <w:rPr>
                            <w:noProof/>
                          </w:rPr>
                          <w:t>6</w:t>
                        </w:r>
                        <w:r>
                          <w:rPr>
                            <w:noProof/>
                          </w:rPr>
                          <w:fldChar w:fldCharType="end"/>
                        </w:r>
                        <w:r>
                          <w:t>. Scene rendered with path tracing and a low discrepancy sampler.</w:t>
                        </w:r>
                        <w:bookmarkEnd w:id="320"/>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Heading3"/>
      </w:pPr>
      <w:bookmarkStart w:id="321" w:name="_Toc453935126"/>
      <w:r>
        <w:lastRenderedPageBreak/>
        <w:t>Random</w:t>
      </w:r>
      <w:bookmarkEnd w:id="321"/>
    </w:p>
    <w:p w14:paraId="700776AD" w14:textId="1BF07356" w:rsidR="00D46ECF" w:rsidRDefault="00C96641" w:rsidP="00D46ECF">
      <w:r>
        <w:rPr>
          <w:noProof/>
        </w:rPr>
        <mc:AlternateContent>
          <mc:Choice Requires="wpg">
            <w:drawing>
              <wp:anchor distT="0" distB="0" distL="114300" distR="114300" simplePos="0" relativeHeight="251670528" behindDoc="0" locked="0" layoutInCell="1" allowOverlap="1" wp14:anchorId="728579AA" wp14:editId="13EC80F0">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633AD1D5" w:rsidR="0053033D" w:rsidRPr="00F833CE" w:rsidRDefault="0053033D" w:rsidP="00D46ECF">
                              <w:pPr>
                                <w:pStyle w:val="Caption"/>
                                <w:rPr>
                                  <w:noProof/>
                                </w:rPr>
                              </w:pPr>
                              <w:bookmarkStart w:id="322" w:name="_Toc453932721"/>
                              <w:r>
                                <w:t xml:space="preserve">Figure </w:t>
                              </w:r>
                              <w:r>
                                <w:fldChar w:fldCharType="begin"/>
                              </w:r>
                              <w:r>
                                <w:instrText xml:space="preserve"> SEQ Figure \* ARABIC </w:instrText>
                              </w:r>
                              <w:r>
                                <w:fldChar w:fldCharType="separate"/>
                              </w:r>
                              <w:r w:rsidR="00AE3B75">
                                <w:rPr>
                                  <w:noProof/>
                                </w:rPr>
                                <w:t>7</w:t>
                              </w:r>
                              <w:r>
                                <w:rPr>
                                  <w:noProof/>
                                </w:rPr>
                                <w:fldChar w:fldCharType="end"/>
                              </w:r>
                              <w:r>
                                <w:t>. Scene rendered with path tracing and a random sampler.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579AA" id="Group 20" o:spid="_x0000_s1049" style="position:absolute;left:0;text-align:left;margin-left:-.3pt;margin-top:21.5pt;width:441.9pt;height:466.6pt;z-index:25167052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">
                <v:shape id="Picture 17" o:spid="_x0000_s1050"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yrbDAAAA2wAAAA8AAABkcnMvZG93bnJldi54bWxET0trwkAQvhf8D8sIvYhuWospqZsgoS2l&#10;N1/gcchOk9DsbMyuJvbXu0LB23x8z1lmg2nEmTpXW1bwNItAEBdW11wq2G0/pq8gnEfW2FgmBRdy&#10;kKWjhyUm2va8pvPGlyKEsEtQQeV9m0jpiooMupltiQP3YzuDPsCulLrDPoSbRj5H0UIarDk0VNhS&#10;XlHxuzkZBb19j0+FxvnnXz45rvaH78lLflTqcTys3kB4Gvxd/O/+0mF+DLdfwgEyv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5fKtsMAAADbAAAADwAAAAAAAAAAAAAAAACf&#10;AgAAZHJzL2Rvd25yZXYueG1sUEsFBgAAAAAEAAQA9wAAAI8DAAAAAA==&#10;">
                  <v:imagedata r:id="rId24" o:title="random_256_path"/>
                  <v:path arrowok="t"/>
                </v:shape>
                <v:shape id="Text Box 19" o:spid="_x0000_s1051"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14:paraId="61D945DC" w14:textId="633AD1D5" w:rsidR="0053033D" w:rsidRPr="00F833CE" w:rsidRDefault="0053033D" w:rsidP="00D46ECF">
                        <w:pPr>
                          <w:pStyle w:val="Caption"/>
                          <w:rPr>
                            <w:noProof/>
                          </w:rPr>
                        </w:pPr>
                        <w:bookmarkStart w:id="323" w:name="_Toc453932721"/>
                        <w:r>
                          <w:t xml:space="preserve">Figure </w:t>
                        </w:r>
                        <w:r>
                          <w:fldChar w:fldCharType="begin"/>
                        </w:r>
                        <w:r>
                          <w:instrText xml:space="preserve"> SEQ Figure \* ARABIC </w:instrText>
                        </w:r>
                        <w:r>
                          <w:fldChar w:fldCharType="separate"/>
                        </w:r>
                        <w:r w:rsidR="00AE3B75">
                          <w:rPr>
                            <w:noProof/>
                          </w:rPr>
                          <w:t>7</w:t>
                        </w:r>
                        <w:r>
                          <w:rPr>
                            <w:noProof/>
                          </w:rPr>
                          <w:fldChar w:fldCharType="end"/>
                        </w:r>
                        <w:r>
                          <w:t>. Scene rendered with path tracing and a random sampler.</w:t>
                        </w:r>
                        <w:bookmarkEnd w:id="323"/>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Heading3"/>
      </w:pPr>
      <w:bookmarkStart w:id="324" w:name="_Toc453935127"/>
      <w:r>
        <w:lastRenderedPageBreak/>
        <w:t>Stratified</w:t>
      </w:r>
      <w:bookmarkEnd w:id="324"/>
    </w:p>
    <w:p w14:paraId="381F6DB6" w14:textId="2435340C" w:rsidR="00AD0F38" w:rsidRDefault="00D367C3" w:rsidP="00AD0F38">
      <w:r>
        <w:rPr>
          <w:noProof/>
        </w:rPr>
        <mc:AlternateContent>
          <mc:Choice Requires="wpg">
            <w:drawing>
              <wp:anchor distT="0" distB="0" distL="114300" distR="114300" simplePos="0" relativeHeight="251674624" behindDoc="0" locked="0" layoutInCell="1" allowOverlap="1" wp14:anchorId="281A6DF4" wp14:editId="731B2A10">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12308CAF" w:rsidR="0053033D" w:rsidRPr="000A0335" w:rsidRDefault="0053033D" w:rsidP="00C96641">
                              <w:pPr>
                                <w:pStyle w:val="Caption"/>
                                <w:rPr>
                                  <w:noProof/>
                                </w:rPr>
                              </w:pPr>
                              <w:bookmarkStart w:id="325" w:name="_Toc453932722"/>
                              <w:r>
                                <w:t xml:space="preserve">Figure </w:t>
                              </w:r>
                              <w:r>
                                <w:fldChar w:fldCharType="begin"/>
                              </w:r>
                              <w:r>
                                <w:instrText xml:space="preserve"> SEQ Figure \* ARABIC </w:instrText>
                              </w:r>
                              <w:r>
                                <w:fldChar w:fldCharType="separate"/>
                              </w:r>
                              <w:r w:rsidR="00AE3B75">
                                <w:rPr>
                                  <w:noProof/>
                                </w:rPr>
                                <w:t>8</w:t>
                              </w:r>
                              <w:r>
                                <w:rPr>
                                  <w:noProof/>
                                </w:rPr>
                                <w:fldChar w:fldCharType="end"/>
                              </w:r>
                              <w:r>
                                <w:t>. Scene rendered with path tracing and a stratified sampler.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A6DF4" id="Group 23" o:spid="_x0000_s1052" style="position:absolute;left:0;text-align:left;margin-left:-.3pt;margin-top:21.5pt;width:441.9pt;height:466.6pt;z-index:2516746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DAtSgY7gMAACU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53"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9uPzDAAAA2wAAAA8AAABkcnMvZG93bnJldi54bWxEj81rAjEUxO+F/g/hFbzVrCuK3RqlioJX&#10;P3ro7bF5+4Gbl20S1/W/N4LgcZiZ3zDzZW8a0ZHztWUFo2ECgji3uuZSwem4/ZyB8AFZY2OZFNzI&#10;w3Lx/jbHTNsr76k7hFJECPsMFVQhtJmUPq/IoB/aljh6hXUGQ5SulNrhNcJNI9MkmUqDNceFClta&#10;V5SfDxej4JzeTuNu/eX29WT3tymw+P9dSaUGH/3PN4hAfXiFn+2dVpCO4PEl/gC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24/MMAAADbAAAADwAAAAAAAAAAAAAAAACf&#10;AgAAZHJzL2Rvd25yZXYueG1sUEsFBgAAAAAEAAQA9wAAAI8DAAAAAA==&#10;">
                  <v:imagedata r:id="rId26" o:title="stratified_16_16_true_path"/>
                  <v:path arrowok="t"/>
                </v:shape>
                <v:shape id="Text Box 22" o:spid="_x0000_s1054"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5D7337C7" w14:textId="12308CAF" w:rsidR="0053033D" w:rsidRPr="000A0335" w:rsidRDefault="0053033D" w:rsidP="00C96641">
                        <w:pPr>
                          <w:pStyle w:val="Caption"/>
                          <w:rPr>
                            <w:noProof/>
                          </w:rPr>
                        </w:pPr>
                        <w:bookmarkStart w:id="326" w:name="_Toc453932722"/>
                        <w:r>
                          <w:t xml:space="preserve">Figure </w:t>
                        </w:r>
                        <w:r>
                          <w:fldChar w:fldCharType="begin"/>
                        </w:r>
                        <w:r>
                          <w:instrText xml:space="preserve"> SEQ Figure \* ARABIC </w:instrText>
                        </w:r>
                        <w:r>
                          <w:fldChar w:fldCharType="separate"/>
                        </w:r>
                        <w:r w:rsidR="00AE3B75">
                          <w:rPr>
                            <w:noProof/>
                          </w:rPr>
                          <w:t>8</w:t>
                        </w:r>
                        <w:r>
                          <w:rPr>
                            <w:noProof/>
                          </w:rPr>
                          <w:fldChar w:fldCharType="end"/>
                        </w:r>
                        <w:r>
                          <w:t>. Scene rendered with path tracing and a stratified sampler.</w:t>
                        </w:r>
                        <w:bookmarkEnd w:id="326"/>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6DC05965" w:rsidR="00AD0F38" w:rsidRPr="00AD0F38" w:rsidRDefault="00897136" w:rsidP="00AD0F38">
      <w:pPr>
        <w:pStyle w:val="Heading2"/>
      </w:pPr>
      <w:bookmarkStart w:id="327" w:name="_Toc453935128"/>
      <w:r>
        <w:lastRenderedPageBreak/>
        <w:t>Photon Map</w:t>
      </w:r>
      <w:ins w:id="328" w:author="Rafael Antunes" w:date="2016-06-17T13:00:00Z">
        <w:r w:rsidR="00434AB1">
          <w:t xml:space="preserve"> With No Caustic Photons</w:t>
        </w:r>
      </w:ins>
      <w:bookmarkEnd w:id="327"/>
    </w:p>
    <w:p w14:paraId="35259CD5" w14:textId="3155D837" w:rsidR="00A316C7" w:rsidRDefault="00353C55" w:rsidP="00F27EDD">
      <w:pPr>
        <w:ind w:firstLine="720"/>
      </w:pPr>
      <w:r>
        <w:t>From</w:t>
      </w:r>
      <w:ins w:id="329" w:author="Rafael Antunes" w:date="2016-06-17T13:47:00Z">
        <w:r w:rsidR="00980BF2">
          <w:t xml:space="preserve"> </w:t>
        </w:r>
      </w:ins>
      <w:ins w:id="330" w:author="Rafael Antunes" w:date="2016-06-17T13:48:00Z">
        <w:r w:rsidR="00980BF2">
          <w:fldChar w:fldCharType="begin"/>
        </w:r>
        <w:r w:rsidR="00980BF2">
          <w:instrText xml:space="preserve"> REF _Ref453934608 \h </w:instrText>
        </w:r>
      </w:ins>
      <w:r w:rsidR="00980BF2">
        <w:fldChar w:fldCharType="separate"/>
      </w:r>
      <w:ins w:id="331" w:author="Rafael Antunes" w:date="2016-06-17T13:48:00Z">
        <w:r w:rsidR="00980BF2">
          <w:t xml:space="preserve">Graph </w:t>
        </w:r>
        <w:r w:rsidR="00980BF2">
          <w:rPr>
            <w:noProof/>
          </w:rPr>
          <w:t>3</w:t>
        </w:r>
        <w:r w:rsidR="00980BF2">
          <w:fldChar w:fldCharType="end"/>
        </w:r>
      </w:ins>
      <w:del w:id="332" w:author="Rafael Antunes" w:date="2016-06-17T13:47:00Z">
        <w:r w:rsidDel="00980BF2">
          <w:delText xml:space="preserve"> Graph 3</w:delText>
        </w:r>
      </w:del>
      <w:r>
        <w:t xml:space="preserve"> we also see that, in general, rendering times are very similar for all samplers. In this particular case, the outlier </w:t>
      </w:r>
      <w:del w:id="333" w:author="Rafael Antunes" w:date="2016-06-17T12:50:00Z">
        <w:r w:rsidDel="00AD41C6">
          <w:delText xml:space="preserve">goes </w:delText>
        </w:r>
      </w:del>
      <w:ins w:id="334" w:author="Rafael Antunes" w:date="2016-06-17T12:50:00Z">
        <w:r w:rsidR="00AD41C6">
          <w:t>is</w:t>
        </w:r>
      </w:ins>
      <w:del w:id="335" w:author="Rafael Antunes" w:date="2016-06-17T12:50:00Z">
        <w:r w:rsidDel="00AD41C6">
          <w:delText xml:space="preserve">to </w:delText>
        </w:r>
      </w:del>
      <w:ins w:id="336" w:author="Rafael Antunes" w:date="2016-06-17T12:50:00Z">
        <w:r w:rsidR="00AD41C6">
          <w:t xml:space="preserve"> </w:t>
        </w:r>
      </w:ins>
      <w:r>
        <w:t>the Stratified sampler.</w:t>
      </w:r>
      <w:ins w:id="337" w:author="Bruno Barbosa" w:date="2016-06-17T01:24:00Z">
        <w:r w:rsidR="00F820C9">
          <w:t xml:space="preserve"> </w:t>
        </w:r>
      </w:ins>
      <w:del w:id="338" w:author="Bruno Barbosa" w:date="2016-06-17T01:24:00Z">
        <w:r w:rsidDel="00F820C9">
          <w:delText xml:space="preserve">  </w:delText>
        </w:r>
      </w:del>
      <w:r w:rsidR="00DD6823">
        <w:t xml:space="preserve">Comparing </w:t>
      </w:r>
      <w:del w:id="339" w:author="Rafael Antunes" w:date="2016-06-17T12:50:00Z">
        <w:r w:rsidR="00DD6823" w:rsidDel="00D37ADD">
          <w:delText xml:space="preserve">with </w:delText>
        </w:r>
      </w:del>
      <w:r w:rsidR="00DD6823">
        <w:t>the</w:t>
      </w:r>
      <w:ins w:id="340" w:author="Rafael Antunes" w:date="2016-06-17T12:50:00Z">
        <w:r w:rsidR="00D37ADD">
          <w:t xml:space="preserve"> </w:t>
        </w:r>
      </w:ins>
      <w:del w:id="341" w:author="Rafael Antunes" w:date="2016-06-17T12:51:00Z">
        <w:r w:rsidR="00D37ADD" w:rsidDel="00D37ADD">
          <w:delText>resultant</w:delText>
        </w:r>
        <w:r w:rsidR="00DD6823" w:rsidDel="00D37ADD">
          <w:delText xml:space="preserve"> </w:delText>
        </w:r>
      </w:del>
      <w:ins w:id="342" w:author="Rafael Antunes" w:date="2016-06-17T12:51:00Z">
        <w:r w:rsidR="00D37ADD">
          <w:t xml:space="preserve">elapsed </w:t>
        </w:r>
      </w:ins>
      <w:r w:rsidR="00DD6823">
        <w:t xml:space="preserve">times got </w:t>
      </w:r>
      <w:del w:id="343" w:author="Rafael Antunes" w:date="2016-06-17T12:50:00Z">
        <w:r w:rsidR="00DD6823" w:rsidDel="00D37ADD">
          <w:delText xml:space="preserve">for </w:delText>
        </w:r>
      </w:del>
      <w:r w:rsidR="00D37ADD">
        <w:t>from p</w:t>
      </w:r>
      <w:del w:id="344" w:author="Rafael Antunes" w:date="2016-06-17T12:50:00Z">
        <w:r w:rsidR="00DD6823" w:rsidDel="00D37ADD">
          <w:delText>P</w:delText>
        </w:r>
      </w:del>
      <w:r w:rsidR="00DD6823">
        <w:t>ath tracing</w:t>
      </w:r>
      <w:ins w:id="345" w:author="Bruno Barbosa" w:date="2016-06-17T01:17:00Z">
        <w:r w:rsidR="00DD6823">
          <w:t>,</w:t>
        </w:r>
      </w:ins>
      <w:r w:rsidR="00DD6823">
        <w:t xml:space="preserve"> </w:t>
      </w:r>
      <w:del w:id="346" w:author="Rafael Antunes" w:date="2016-06-17T12:51:00Z">
        <w:r w:rsidR="00DD6823" w:rsidDel="00A04F0A">
          <w:delText>we identify a significant incrementincrease</w:delText>
        </w:r>
      </w:del>
      <w:r w:rsidR="00A04F0A">
        <w:t>a significant increase is easily detected</w:t>
      </w:r>
      <w:r w:rsidR="00DD6823">
        <w:t>. Photon Map rendering time is</w:t>
      </w:r>
      <w:ins w:id="347" w:author="Bruno Barbosa" w:date="2016-06-17T01:21:00Z">
        <w:r w:rsidR="00DD6823">
          <w:t>, in most cases,</w:t>
        </w:r>
      </w:ins>
      <w:del w:id="348" w:author="Bruno Barbosa" w:date="2016-06-17T01:21:00Z">
        <w:r w:rsidR="00DD6823" w:rsidDel="00DD6823">
          <w:delText>,</w:delText>
        </w:r>
      </w:del>
      <w:r w:rsidR="00DD6823">
        <w:t xml:space="preserve"> </w:t>
      </w:r>
      <w:del w:id="349" w:author="Bruno Barbosa" w:date="2016-06-17T01:21:00Z">
        <w:r w:rsidR="00DD6823" w:rsidDel="00DD6823">
          <w:delText>proximally,</w:delText>
        </w:r>
      </w:del>
      <w:ins w:id="350" w:author="Bruno Barbosa" w:date="2016-06-17T01:21:00Z">
        <w:r w:rsidR="00DD6823">
          <w:t>about</w:t>
        </w:r>
      </w:ins>
      <w:r w:rsidR="00DD6823">
        <w:t xml:space="preserve"> 60 times </w:t>
      </w:r>
      <w:del w:id="351" w:author="Rafael Antunes" w:date="2016-06-17T12:57:00Z">
        <w:r w:rsidR="00DD6823" w:rsidDel="00434AB1">
          <w:delText>bigger</w:delText>
        </w:r>
      </w:del>
      <w:ins w:id="352" w:author="Rafael Antunes" w:date="2016-06-17T12:57:00Z">
        <w:r w:rsidR="00434AB1">
          <w:t>greater</w:t>
        </w:r>
      </w:ins>
      <w:ins w:id="353" w:author="Bruno Barbosa" w:date="2016-06-17T01:22:00Z">
        <w:r w:rsidR="00F820C9">
          <w:t>.</w:t>
        </w:r>
      </w:ins>
      <w:r w:rsidR="00DD6823">
        <w:t xml:space="preserve"> </w:t>
      </w:r>
      <w:r w:rsidR="00A04F0A">
        <w:t xml:space="preserve">The reason behind this phenomenon is </w:t>
      </w:r>
      <w:del w:id="354" w:author="Rafael Antunes" w:date="2016-06-17T12:53:00Z">
        <w:r w:rsidR="00A04F0A" w:rsidDel="00A04F0A">
          <w:delText xml:space="preserve">probably </w:delText>
        </w:r>
      </w:del>
      <w:r w:rsidR="00A04F0A">
        <w:t xml:space="preserve">the number of photons chosen, which is significantly superior than the default path tracing settings. Consequently, the </w:t>
      </w:r>
      <w:r w:rsidR="00A316C7">
        <w:t>images’ quality is clearly bette</w:t>
      </w:r>
      <w:r w:rsidR="00A04F0A">
        <w:t>r</w:t>
      </w:r>
      <w:r w:rsidR="00185356">
        <w:t xml:space="preserve">, </w:t>
      </w:r>
      <w:del w:id="355" w:author="Rafael Antunes" w:date="2016-06-17T13:02:00Z">
        <w:r w:rsidR="00185356" w:rsidDel="00872400">
          <w:delText>but</w:delText>
        </w:r>
      </w:del>
      <w:ins w:id="356" w:author="Rafael Antunes" w:date="2016-06-17T13:02:00Z">
        <w:r w:rsidR="00872400">
          <w:t>however</w:t>
        </w:r>
      </w:ins>
      <w:r w:rsidR="00185356">
        <w:t xml:space="preserve"> as there are no caustic </w:t>
      </w:r>
      <w:r w:rsidR="00872400">
        <w:t xml:space="preserve">photons, the shadow continues </w:t>
      </w:r>
      <w:del w:id="357" w:author="Rafael Antunes" w:date="2016-06-17T13:02:00Z">
        <w:r w:rsidR="00872400" w:rsidDel="00872400">
          <w:delText>wrongincorrect</w:delText>
        </w:r>
      </w:del>
      <w:ins w:id="358" w:author="Rafael Antunes" w:date="2016-06-17T13:02:00Z">
        <w:r w:rsidR="00872400">
          <w:t>unfitting.</w:t>
        </w:r>
      </w:ins>
      <w:del w:id="359" w:author="Rafael Antunes" w:date="2016-06-17T13:01:00Z">
        <w:r w:rsidR="00A04F0A" w:rsidDel="00185356">
          <w:delText>.</w:delText>
        </w:r>
      </w:del>
    </w:p>
    <w:p w14:paraId="4ABB2D54" w14:textId="7F7C3299" w:rsidR="00A23BAE" w:rsidRDefault="00771B70" w:rsidP="00897136">
      <w:r>
        <w:rPr>
          <w:noProof/>
        </w:rPr>
        <mc:AlternateContent>
          <mc:Choice Requires="wpg">
            <w:drawing>
              <wp:anchor distT="0" distB="0" distL="114300" distR="114300" simplePos="0" relativeHeight="251718656" behindDoc="0" locked="0" layoutInCell="1" allowOverlap="1" wp14:anchorId="5AAE1BE8" wp14:editId="74298E76">
                <wp:simplePos x="0" y="0"/>
                <wp:positionH relativeFrom="column">
                  <wp:posOffset>520065</wp:posOffset>
                </wp:positionH>
                <wp:positionV relativeFrom="paragraph">
                  <wp:posOffset>257175</wp:posOffset>
                </wp:positionV>
                <wp:extent cx="4572000" cy="3218815"/>
                <wp:effectExtent l="0" t="0" r="0" b="635"/>
                <wp:wrapTopAndBottom/>
                <wp:docPr id="58" name="Group 58"/>
                <wp:cNvGraphicFramePr/>
                <a:graphic xmlns:a="http://schemas.openxmlformats.org/drawingml/2006/main">
                  <a:graphicData uri="http://schemas.microsoft.com/office/word/2010/wordprocessingGroup">
                    <wpg:wgp>
                      <wpg:cNvGrpSpPr/>
                      <wpg:grpSpPr>
                        <a:xfrm>
                          <a:off x="0" y="0"/>
                          <a:ext cx="4572000" cy="3218815"/>
                          <a:chOff x="0" y="0"/>
                          <a:chExt cx="4572000" cy="3218815"/>
                        </a:xfrm>
                      </wpg:grpSpPr>
                      <wps:wsp>
                        <wps:cNvPr id="32" name="Caixa de texto 32"/>
                        <wps:cNvSpPr txBox="1"/>
                        <wps:spPr>
                          <a:xfrm>
                            <a:off x="0" y="2828925"/>
                            <a:ext cx="4572000" cy="389890"/>
                          </a:xfrm>
                          <a:prstGeom prst="rect">
                            <a:avLst/>
                          </a:prstGeom>
                          <a:solidFill>
                            <a:prstClr val="white"/>
                          </a:solidFill>
                          <a:ln>
                            <a:noFill/>
                          </a:ln>
                        </wps:spPr>
                        <wps:txbx>
                          <w:txbxContent>
                            <w:p w14:paraId="453E148F" w14:textId="4657EEB0" w:rsidR="0053033D" w:rsidRPr="00F30349" w:rsidRDefault="0053033D" w:rsidP="00434AB1">
                              <w:pPr>
                                <w:pStyle w:val="Caption"/>
                                <w:rPr>
                                  <w:noProof/>
                                </w:rPr>
                              </w:pPr>
                              <w:bookmarkStart w:id="360" w:name="_Ref453934608"/>
                              <w:r>
                                <w:t xml:space="preserve">Graph </w:t>
                              </w:r>
                              <w:r>
                                <w:fldChar w:fldCharType="begin"/>
                              </w:r>
                              <w:r>
                                <w:instrText xml:space="preserve"> SEQ Graph \* ARABIC </w:instrText>
                              </w:r>
                              <w:r>
                                <w:fldChar w:fldCharType="separate"/>
                              </w:r>
                              <w:r w:rsidR="0052065C">
                                <w:rPr>
                                  <w:noProof/>
                                </w:rPr>
                                <w:t>3</w:t>
                              </w:r>
                              <w:r>
                                <w:fldChar w:fldCharType="end"/>
                              </w:r>
                              <w:bookmarkEnd w:id="360"/>
                              <w:r>
                                <w:t xml:space="preserve">. </w:t>
                              </w:r>
                              <w:r w:rsidRPr="00676BFF">
                                <w:t>Rendering time comparison</w:t>
                              </w:r>
                              <w:r>
                                <w:t xml:space="preserve"> between samplers using the photon map</w:t>
                              </w:r>
                              <w:r w:rsidRPr="00676BFF">
                                <w:t xml:space="preserve"> tracing surface integrator</w:t>
                              </w:r>
                              <w:ins w:id="361" w:author="Rafael Antunes" w:date="2016-06-17T12:59:00Z">
                                <w:r>
                                  <w:t xml:space="preserve"> with 0 caustic photons</w:t>
                                </w:r>
                              </w:ins>
                              <w:r w:rsidRPr="00676BF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57" name="Chart 57"/>
                        <wpg:cNvFrPr/>
                        <wpg:xfrm>
                          <a:off x="0" y="0"/>
                          <a:ext cx="4572000" cy="2743200"/>
                        </wpg:xfrm>
                        <a:graphic>
                          <a:graphicData uri="http://schemas.openxmlformats.org/drawingml/2006/chart">
                            <c:chart xmlns:c="http://schemas.openxmlformats.org/drawingml/2006/chart" xmlns:r="http://schemas.openxmlformats.org/officeDocument/2006/relationships" r:id="rId27"/>
                          </a:graphicData>
                        </a:graphic>
                      </wpg:graphicFrame>
                    </wpg:wgp>
                  </a:graphicData>
                </a:graphic>
              </wp:anchor>
            </w:drawing>
          </mc:Choice>
          <mc:Fallback>
            <w:pict>
              <v:group w14:anchorId="5AAE1BE8" id="Group 58" o:spid="_x0000_s1055" style="position:absolute;left:0;text-align:left;margin-left:40.95pt;margin-top:20.25pt;width:5in;height:253.45pt;z-index:251718656" coordsize="45720,32188"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AoAAAAAAAAAIQAeBXNWJ2kAACdp&#10;AAAuAAAAZHJzL2VtYmVkZGluZ3MvTWljcm9zb2Z0X0V4Y2VsX1dvcmtzaGVldDEueGxzeFBLAwQU&#10;AAYACAAAACEAB0J/q9kBAACcCgAAEwAIAltDb250ZW50X1R5cGVzXS54bWwgogQCKK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">
                <v:shape id="Caixa de texto 32" o:spid="_x0000_s1056" type="#_x0000_t202" style="position:absolute;top:28289;width:4572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453E148F" w14:textId="4657EEB0" w:rsidR="0053033D" w:rsidRPr="00F30349" w:rsidRDefault="0053033D" w:rsidP="00434AB1">
                        <w:pPr>
                          <w:pStyle w:val="Caption"/>
                          <w:rPr>
                            <w:noProof/>
                          </w:rPr>
                        </w:pPr>
                        <w:bookmarkStart w:id="362" w:name="_Ref453934608"/>
                        <w:r>
                          <w:t xml:space="preserve">Graph </w:t>
                        </w:r>
                        <w:r>
                          <w:fldChar w:fldCharType="begin"/>
                        </w:r>
                        <w:r>
                          <w:instrText xml:space="preserve"> SEQ Graph \* ARABIC </w:instrText>
                        </w:r>
                        <w:r>
                          <w:fldChar w:fldCharType="separate"/>
                        </w:r>
                        <w:r w:rsidR="0052065C">
                          <w:rPr>
                            <w:noProof/>
                          </w:rPr>
                          <w:t>3</w:t>
                        </w:r>
                        <w:r>
                          <w:fldChar w:fldCharType="end"/>
                        </w:r>
                        <w:bookmarkEnd w:id="362"/>
                        <w:r>
                          <w:t xml:space="preserve">. </w:t>
                        </w:r>
                        <w:r w:rsidRPr="00676BFF">
                          <w:t>Rendering time comparison</w:t>
                        </w:r>
                        <w:r>
                          <w:t xml:space="preserve"> between samplers using the photon map</w:t>
                        </w:r>
                        <w:r w:rsidRPr="00676BFF">
                          <w:t xml:space="preserve"> tracing surface integrator</w:t>
                        </w:r>
                        <w:ins w:id="363" w:author="Rafael Antunes" w:date="2016-06-17T12:59:00Z">
                          <w:r>
                            <w:t xml:space="preserve"> with 0 caustic photons</w:t>
                          </w:r>
                        </w:ins>
                        <w:r w:rsidRPr="00676BFF">
                          <w:t>.</w:t>
                        </w:r>
                      </w:p>
                    </w:txbxContent>
                  </v:textbox>
                </v:shape>
                <v:shape id="Chart 57" o:spid="_x0000_s1057" type="#_x0000_t75" style="position:absolute;left:-60;top:-60;width:4584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">
                  <v:imagedata r:id="rId28" o:title=""/>
                  <o:lock v:ext="edit" aspectratio="f"/>
                </v:shape>
                <w10:wrap type="topAndBottom"/>
              </v:group>
              <o:OLEObject Type="Embed" ProgID="Excel.Chart.8" ShapeID="Chart 57" DrawAspect="Content" ObjectID="_1527677101" r:id="rId29">
                <o:FieldCodes>\s</o:FieldCodes>
              </o:OLEObject>
            </w:pict>
          </mc:Fallback>
        </mc:AlternateContent>
      </w:r>
      <w:del w:id="364" w:author="Rafael Antunes" w:date="2016-06-17T13:47:00Z">
        <w:r w:rsidR="00353C55" w:rsidDel="00771B70">
          <w:rPr>
            <w:noProof/>
          </w:rPr>
          <w:drawing>
            <wp:anchor distT="0" distB="0" distL="114300" distR="114300" simplePos="0" relativeHeight="251682816" behindDoc="0" locked="0" layoutInCell="1" allowOverlap="1" wp14:anchorId="19355A11" wp14:editId="794B3F5F">
              <wp:simplePos x="0" y="0"/>
              <wp:positionH relativeFrom="margin">
                <wp:posOffset>520065</wp:posOffset>
              </wp:positionH>
              <wp:positionV relativeFrom="paragraph">
                <wp:posOffset>283581</wp:posOffset>
              </wp:positionV>
              <wp:extent cx="4572000" cy="2743200"/>
              <wp:effectExtent l="0" t="0" r="0" b="0"/>
              <wp:wrapTopAndBottom/>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del>
    </w:p>
    <w:p w14:paraId="61816FD6" w14:textId="3DAC531D" w:rsidR="00A23BAE" w:rsidRDefault="00872400" w:rsidP="00872400">
      <w:pPr>
        <w:spacing w:line="259" w:lineRule="auto"/>
        <w:jc w:val="left"/>
        <w:pPrChange w:id="365" w:author="Rafael Antunes" w:date="2016-06-17T13:07:00Z">
          <w:pPr/>
        </w:pPrChange>
      </w:pPr>
      <w:ins w:id="366" w:author="Rafael Antunes" w:date="2016-06-17T13:07:00Z">
        <w:r>
          <w:br w:type="page"/>
        </w:r>
      </w:ins>
    </w:p>
    <w:p w14:paraId="56C8DC3A" w14:textId="72B57D80" w:rsidR="00AD0F38" w:rsidRDefault="00AD0F38" w:rsidP="00AD0F38">
      <w:pPr>
        <w:pStyle w:val="Heading3"/>
        <w:rPr>
          <w:ins w:id="367" w:author="Rafael Antunes" w:date="2016-06-17T13:05:00Z"/>
        </w:rPr>
      </w:pPr>
      <w:bookmarkStart w:id="368" w:name="_Toc453935129"/>
      <w:r>
        <w:lastRenderedPageBreak/>
        <w:t>Adaptive</w:t>
      </w:r>
      <w:bookmarkEnd w:id="368"/>
    </w:p>
    <w:p w14:paraId="7C1F8762" w14:textId="015AC8CD" w:rsidR="00872400" w:rsidRDefault="00872400" w:rsidP="00872400">
      <w:pPr>
        <w:rPr>
          <w:ins w:id="369" w:author="Rafael Antunes" w:date="2016-06-17T13:05:00Z"/>
        </w:rPr>
        <w:pPrChange w:id="370" w:author="Rafael Antunes" w:date="2016-06-17T13:05:00Z">
          <w:pPr>
            <w:pStyle w:val="Heading3"/>
          </w:pPr>
        </w:pPrChange>
      </w:pPr>
      <w:r>
        <w:rPr>
          <w:noProof/>
        </w:rPr>
        <mc:AlternateContent>
          <mc:Choice Requires="wpg">
            <w:drawing>
              <wp:anchor distT="0" distB="0" distL="114300" distR="114300" simplePos="0" relativeHeight="251688960" behindDoc="0" locked="0" layoutInCell="1" allowOverlap="1" wp14:anchorId="12D6050A" wp14:editId="56CB1F1D">
                <wp:simplePos x="0" y="0"/>
                <wp:positionH relativeFrom="column">
                  <wp:posOffset>-3810</wp:posOffset>
                </wp:positionH>
                <wp:positionV relativeFrom="paragraph">
                  <wp:posOffset>273050</wp:posOffset>
                </wp:positionV>
                <wp:extent cx="5612130" cy="5925820"/>
                <wp:effectExtent l="0" t="0" r="7620" b="0"/>
                <wp:wrapTopAndBottom/>
                <wp:docPr id="35" name="Group 3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3" name="Picture 33" descr="D:\Downloads\adaptative_128_256_photonmap_0_20000.jp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4" name="Text Box 34"/>
                        <wps:cNvSpPr txBox="1"/>
                        <wps:spPr>
                          <a:xfrm>
                            <a:off x="0" y="5667375"/>
                            <a:ext cx="5612130" cy="258445"/>
                          </a:xfrm>
                          <a:prstGeom prst="rect">
                            <a:avLst/>
                          </a:prstGeom>
                          <a:solidFill>
                            <a:prstClr val="white"/>
                          </a:solidFill>
                          <a:ln>
                            <a:noFill/>
                          </a:ln>
                          <a:effectLst/>
                        </wps:spPr>
                        <wps:txbx>
                          <w:txbxContent>
                            <w:p w14:paraId="1E079B12" w14:textId="1D146355" w:rsidR="0053033D" w:rsidRPr="00AA4A2D" w:rsidRDefault="0053033D" w:rsidP="00872400">
                              <w:pPr>
                                <w:pStyle w:val="Caption"/>
                                <w:rPr>
                                  <w:noProof/>
                                </w:rPr>
                                <w:pPrChange w:id="371" w:author="Rafael Antunes" w:date="2016-06-17T13:07:00Z">
                                  <w:pPr/>
                                </w:pPrChange>
                              </w:pPr>
                              <w:bookmarkStart w:id="372" w:name="_Toc453932723"/>
                              <w:ins w:id="373" w:author="Rafael Antunes" w:date="2016-06-17T13:07:00Z">
                                <w:r>
                                  <w:t xml:space="preserve">Figure </w:t>
                                </w:r>
                                <w:r>
                                  <w:fldChar w:fldCharType="begin"/>
                                </w:r>
                                <w:r>
                                  <w:instrText xml:space="preserve"> SEQ Figure \* ARABIC </w:instrText>
                                </w:r>
                              </w:ins>
                              <w:r>
                                <w:fldChar w:fldCharType="separate"/>
                              </w:r>
                              <w:ins w:id="374" w:author="Rafael Antunes" w:date="2016-06-17T13:57:00Z">
                                <w:r w:rsidR="00AE3B75">
                                  <w:rPr>
                                    <w:noProof/>
                                  </w:rPr>
                                  <w:t>9</w:t>
                                </w:r>
                              </w:ins>
                              <w:ins w:id="375" w:author="Rafael Antunes" w:date="2016-06-17T13:07:00Z">
                                <w:r>
                                  <w:fldChar w:fldCharType="end"/>
                                </w:r>
                              </w:ins>
                              <w:ins w:id="376" w:author="Rafael Antunes" w:date="2016-06-17T13:08:00Z">
                                <w:r>
                                  <w:t>. Scene rendered with photon mapping and a</w:t>
                                </w:r>
                              </w:ins>
                              <w:ins w:id="377" w:author="Rafael Antunes" w:date="2016-06-17T13:09:00Z">
                                <w:r>
                                  <w:t>n</w:t>
                                </w:r>
                              </w:ins>
                              <w:ins w:id="378" w:author="Rafael Antunes" w:date="2016-06-17T13:08:00Z">
                                <w:r>
                                  <w:t xml:space="preserve"> adaptive sampler.</w:t>
                                </w:r>
                              </w:ins>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D6050A" id="Group 35" o:spid="_x0000_s1058" style="position:absolute;left:0;text-align:left;margin-left:-.3pt;margin-top:21.5pt;width:441.9pt;height:466.6pt;z-index:25168896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">
                <v:shape id="Picture 33" o:spid="_x0000_s1059"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QatnDAAAA2wAAAA8AAABkcnMvZG93bnJldi54bWxEj81qwzAQhO+BvIPYQm6J7Bj640YJJm2g&#10;x9bNA2ysrW1srYyl+CdPHxUKPQ4z8w2zO0ymFQP1rrasIN5EIIgLq2suFZy/T+tnEM4ja2wtk4KZ&#10;HBz2y8UOU21H/qIh96UIEHYpKqi871IpXVGRQbexHXHwfmxv0AfZl1L3OAa4aeU2ih6lwZrDQoUd&#10;HSsqmvxqFFyas3xq325F9hm/u4t7mctG50qtHqbsFYSnyf+H/9ofWkGSwO+X8AP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RBq2cMAAADbAAAADwAAAAAAAAAAAAAAAACf&#10;AgAAZHJzL2Rvd25yZXYueG1sUEsFBgAAAAAEAAQA9wAAAI8DAAAAAA==&#10;">
                  <v:imagedata r:id="rId32" o:title="adaptative_128_256_photonmap_0_20000"/>
                  <v:path arrowok="t"/>
                </v:shape>
                <v:shape id="Text Box 34" o:spid="_x0000_s1060"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1E079B12" w14:textId="1D146355" w:rsidR="0053033D" w:rsidRPr="00AA4A2D" w:rsidRDefault="0053033D" w:rsidP="00872400">
                        <w:pPr>
                          <w:pStyle w:val="Caption"/>
                          <w:rPr>
                            <w:noProof/>
                          </w:rPr>
                          <w:pPrChange w:id="379" w:author="Rafael Antunes" w:date="2016-06-17T13:07:00Z">
                            <w:pPr/>
                          </w:pPrChange>
                        </w:pPr>
                        <w:bookmarkStart w:id="380" w:name="_Toc453932723"/>
                        <w:ins w:id="381" w:author="Rafael Antunes" w:date="2016-06-17T13:07:00Z">
                          <w:r>
                            <w:t xml:space="preserve">Figure </w:t>
                          </w:r>
                          <w:r>
                            <w:fldChar w:fldCharType="begin"/>
                          </w:r>
                          <w:r>
                            <w:instrText xml:space="preserve"> SEQ Figure \* ARABIC </w:instrText>
                          </w:r>
                        </w:ins>
                        <w:r>
                          <w:fldChar w:fldCharType="separate"/>
                        </w:r>
                        <w:ins w:id="382" w:author="Rafael Antunes" w:date="2016-06-17T13:57:00Z">
                          <w:r w:rsidR="00AE3B75">
                            <w:rPr>
                              <w:noProof/>
                            </w:rPr>
                            <w:t>9</w:t>
                          </w:r>
                        </w:ins>
                        <w:ins w:id="383" w:author="Rafael Antunes" w:date="2016-06-17T13:07:00Z">
                          <w:r>
                            <w:fldChar w:fldCharType="end"/>
                          </w:r>
                        </w:ins>
                        <w:ins w:id="384" w:author="Rafael Antunes" w:date="2016-06-17T13:08:00Z">
                          <w:r>
                            <w:t>. Scene rendered with photon mapping and a</w:t>
                          </w:r>
                        </w:ins>
                        <w:ins w:id="385" w:author="Rafael Antunes" w:date="2016-06-17T13:09:00Z">
                          <w:r>
                            <w:t>n</w:t>
                          </w:r>
                        </w:ins>
                        <w:ins w:id="386" w:author="Rafael Antunes" w:date="2016-06-17T13:08:00Z">
                          <w:r>
                            <w:t xml:space="preserve"> adaptive sampler.</w:t>
                          </w:r>
                        </w:ins>
                        <w:bookmarkEnd w:id="380"/>
                      </w:p>
                    </w:txbxContent>
                  </v:textbox>
                </v:shape>
                <w10:wrap type="topAndBottom"/>
              </v:group>
            </w:pict>
          </mc:Fallback>
        </mc:AlternateContent>
      </w:r>
    </w:p>
    <w:p w14:paraId="014A8912" w14:textId="6A5BDF55" w:rsidR="00872400" w:rsidRPr="00872400" w:rsidRDefault="00872400" w:rsidP="00872400">
      <w:pPr>
        <w:spacing w:line="259" w:lineRule="auto"/>
        <w:jc w:val="left"/>
        <w:pPrChange w:id="387" w:author="Rafael Antunes" w:date="2016-06-17T13:09:00Z">
          <w:pPr>
            <w:pStyle w:val="Heading3"/>
          </w:pPr>
        </w:pPrChange>
      </w:pPr>
      <w:ins w:id="388" w:author="Rafael Antunes" w:date="2016-06-17T13:09:00Z">
        <w:r>
          <w:br w:type="page"/>
        </w:r>
      </w:ins>
    </w:p>
    <w:p w14:paraId="70DC910A" w14:textId="23E9C19C" w:rsidR="00AD0F38" w:rsidRDefault="00AD0F38" w:rsidP="00303BE5">
      <w:pPr>
        <w:pStyle w:val="Heading3"/>
        <w:rPr>
          <w:ins w:id="389" w:author="Rafael Antunes" w:date="2016-06-17T13:05:00Z"/>
        </w:rPr>
      </w:pPr>
      <w:bookmarkStart w:id="390" w:name="_Toc453935130"/>
      <w:r>
        <w:lastRenderedPageBreak/>
        <w:t>Best Candidate</w:t>
      </w:r>
      <w:bookmarkEnd w:id="390"/>
    </w:p>
    <w:p w14:paraId="0738796E" w14:textId="5AACF374" w:rsidR="00872400" w:rsidRDefault="00872400" w:rsidP="00872400">
      <w:pPr>
        <w:rPr>
          <w:ins w:id="391" w:author="Rafael Antunes" w:date="2016-06-17T13:05:00Z"/>
        </w:rPr>
        <w:pPrChange w:id="392" w:author="Rafael Antunes" w:date="2016-06-17T13:05:00Z">
          <w:pPr>
            <w:pStyle w:val="Heading3"/>
          </w:pPr>
        </w:pPrChange>
      </w:pPr>
      <w:r>
        <w:rPr>
          <w:noProof/>
        </w:rPr>
        <mc:AlternateContent>
          <mc:Choice Requires="wpg">
            <w:drawing>
              <wp:anchor distT="0" distB="0" distL="114300" distR="114300" simplePos="0" relativeHeight="251693056" behindDoc="0" locked="0" layoutInCell="1" allowOverlap="1" wp14:anchorId="38048142" wp14:editId="49758243">
                <wp:simplePos x="0" y="0"/>
                <wp:positionH relativeFrom="column">
                  <wp:posOffset>-3810</wp:posOffset>
                </wp:positionH>
                <wp:positionV relativeFrom="paragraph">
                  <wp:posOffset>273050</wp:posOffset>
                </wp:positionV>
                <wp:extent cx="5612130" cy="5925820"/>
                <wp:effectExtent l="0" t="0" r="7620" b="0"/>
                <wp:wrapTopAndBottom/>
                <wp:docPr id="38" name="Group 3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6" name="Picture 36" descr="D:\Downloads\bestcandidate_256_photonmap_0_20000.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7" name="Text Box 37"/>
                        <wps:cNvSpPr txBox="1"/>
                        <wps:spPr>
                          <a:xfrm>
                            <a:off x="0" y="5667375"/>
                            <a:ext cx="5612130" cy="258445"/>
                          </a:xfrm>
                          <a:prstGeom prst="rect">
                            <a:avLst/>
                          </a:prstGeom>
                          <a:solidFill>
                            <a:prstClr val="white"/>
                          </a:solidFill>
                          <a:ln>
                            <a:noFill/>
                          </a:ln>
                          <a:effectLst/>
                        </wps:spPr>
                        <wps:txbx>
                          <w:txbxContent>
                            <w:p w14:paraId="7B22ECBC" w14:textId="1E733CE5" w:rsidR="0053033D" w:rsidRPr="00E14DFE" w:rsidRDefault="0053033D" w:rsidP="00872400">
                              <w:pPr>
                                <w:pStyle w:val="Caption"/>
                                <w:rPr>
                                  <w:noProof/>
                                </w:rPr>
                                <w:pPrChange w:id="393" w:author="Rafael Antunes" w:date="2016-06-17T13:10:00Z">
                                  <w:pPr/>
                                </w:pPrChange>
                              </w:pPr>
                              <w:bookmarkStart w:id="394" w:name="_Toc453932724"/>
                              <w:ins w:id="395" w:author="Rafael Antunes" w:date="2016-06-17T13:10:00Z">
                                <w:r>
                                  <w:t xml:space="preserve">Figure </w:t>
                                </w:r>
                                <w:r>
                                  <w:fldChar w:fldCharType="begin"/>
                                </w:r>
                                <w:r>
                                  <w:instrText xml:space="preserve"> SEQ Figure \* ARABIC </w:instrText>
                                </w:r>
                              </w:ins>
                              <w:r>
                                <w:fldChar w:fldCharType="separate"/>
                              </w:r>
                              <w:ins w:id="396" w:author="Rafael Antunes" w:date="2016-06-17T13:57:00Z">
                                <w:r w:rsidR="00AE3B75">
                                  <w:rPr>
                                    <w:noProof/>
                                  </w:rPr>
                                  <w:t>10</w:t>
                                </w:r>
                              </w:ins>
                              <w:ins w:id="397" w:author="Rafael Antunes" w:date="2016-06-17T13:10:00Z">
                                <w:r>
                                  <w:fldChar w:fldCharType="end"/>
                                </w:r>
                                <w:r>
                                  <w:t>. Scene rendered with photon mapping and a best candidate sampler.</w:t>
                                </w:r>
                              </w:ins>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048142" id="Group 38" o:spid="_x0000_s1061" style="position:absolute;left:0;text-align:left;margin-left:-.3pt;margin-top:21.5pt;width:441.9pt;height:466.6pt;z-index:25169305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">
                <v:shape id="Picture 36" o:spid="_x0000_s1062"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7NS/DAAAA2wAAAA8AAABkcnMvZG93bnJldi54bWxEj0FrwkAUhO8F/8PyhN7qRoXQRFcRQeol&#10;xWp7f2Zfk9Ts23R3G9N/7xYKHoeZ+YZZrgfTip6cbywrmE4SEMSl1Q1XCt5Pu6dnED4ga2wtk4Jf&#10;8rBejR6WmGt75Tfqj6ESEcI+RwV1CF0upS9rMugntiOO3qd1BkOUrpLa4TXCTStnSZJKgw3HhRo7&#10;2tZUXo4/JlLSr+o1a9r0TO77pSj67OPQF0o9jofNAkSgIdzD/+29VjBP4e9L/A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bs1L8MAAADbAAAADwAAAAAAAAAAAAAAAACf&#10;AgAAZHJzL2Rvd25yZXYueG1sUEsFBgAAAAAEAAQA9wAAAI8DAAAAAA==&#10;">
                  <v:imagedata r:id="rId34" o:title="bestcandidate_256_photonmap_0_20000"/>
                  <v:path arrowok="t"/>
                </v:shape>
                <v:shape id="Text Box 37" o:spid="_x0000_s1063"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14:paraId="7B22ECBC" w14:textId="1E733CE5" w:rsidR="0053033D" w:rsidRPr="00E14DFE" w:rsidRDefault="0053033D" w:rsidP="00872400">
                        <w:pPr>
                          <w:pStyle w:val="Caption"/>
                          <w:rPr>
                            <w:noProof/>
                          </w:rPr>
                          <w:pPrChange w:id="398" w:author="Rafael Antunes" w:date="2016-06-17T13:10:00Z">
                            <w:pPr/>
                          </w:pPrChange>
                        </w:pPr>
                        <w:bookmarkStart w:id="399" w:name="_Toc453932724"/>
                        <w:ins w:id="400" w:author="Rafael Antunes" w:date="2016-06-17T13:10:00Z">
                          <w:r>
                            <w:t xml:space="preserve">Figure </w:t>
                          </w:r>
                          <w:r>
                            <w:fldChar w:fldCharType="begin"/>
                          </w:r>
                          <w:r>
                            <w:instrText xml:space="preserve"> SEQ Figure \* ARABIC </w:instrText>
                          </w:r>
                        </w:ins>
                        <w:r>
                          <w:fldChar w:fldCharType="separate"/>
                        </w:r>
                        <w:ins w:id="401" w:author="Rafael Antunes" w:date="2016-06-17T13:57:00Z">
                          <w:r w:rsidR="00AE3B75">
                            <w:rPr>
                              <w:noProof/>
                            </w:rPr>
                            <w:t>10</w:t>
                          </w:r>
                        </w:ins>
                        <w:ins w:id="402" w:author="Rafael Antunes" w:date="2016-06-17T13:10:00Z">
                          <w:r>
                            <w:fldChar w:fldCharType="end"/>
                          </w:r>
                          <w:r>
                            <w:t>. Scene rendered with photon mapping and a best candidate sampler.</w:t>
                          </w:r>
                        </w:ins>
                        <w:bookmarkEnd w:id="399"/>
                      </w:p>
                    </w:txbxContent>
                  </v:textbox>
                </v:shape>
                <w10:wrap type="topAndBottom"/>
              </v:group>
            </w:pict>
          </mc:Fallback>
        </mc:AlternateContent>
      </w:r>
    </w:p>
    <w:p w14:paraId="1C972C75" w14:textId="5A7D302A" w:rsidR="00872400" w:rsidRDefault="00872400" w:rsidP="00872400">
      <w:pPr>
        <w:rPr>
          <w:ins w:id="403" w:author="Rafael Antunes" w:date="2016-06-17T13:05:00Z"/>
        </w:rPr>
        <w:pPrChange w:id="404" w:author="Rafael Antunes" w:date="2016-06-17T13:05:00Z">
          <w:pPr>
            <w:pStyle w:val="Heading3"/>
          </w:pPr>
        </w:pPrChange>
      </w:pPr>
    </w:p>
    <w:p w14:paraId="7AAD34BD" w14:textId="20A67173" w:rsidR="00872400" w:rsidRPr="00923314" w:rsidRDefault="00872400" w:rsidP="00872400">
      <w:pPr>
        <w:spacing w:line="259" w:lineRule="auto"/>
        <w:jc w:val="left"/>
        <w:pPrChange w:id="405" w:author="Rafael Antunes" w:date="2016-06-17T13:09:00Z">
          <w:pPr>
            <w:pStyle w:val="Heading3"/>
          </w:pPr>
        </w:pPrChange>
      </w:pPr>
      <w:ins w:id="406" w:author="Rafael Antunes" w:date="2016-06-17T13:09:00Z">
        <w:r>
          <w:br w:type="page"/>
        </w:r>
      </w:ins>
    </w:p>
    <w:p w14:paraId="58B50F50" w14:textId="77777777" w:rsidR="00AD0F38" w:rsidRDefault="00AD0F38" w:rsidP="00AD0F38">
      <w:pPr>
        <w:pStyle w:val="Heading3"/>
        <w:rPr>
          <w:ins w:id="407" w:author="Rafael Antunes" w:date="2016-06-17T13:05:00Z"/>
        </w:rPr>
      </w:pPr>
      <w:bookmarkStart w:id="408" w:name="_Toc453935131"/>
      <w:r>
        <w:lastRenderedPageBreak/>
        <w:t>Halton</w:t>
      </w:r>
      <w:bookmarkEnd w:id="408"/>
    </w:p>
    <w:p w14:paraId="4AE8E7AE" w14:textId="5C4B0CA6" w:rsidR="00872400" w:rsidRDefault="00C125F8" w:rsidP="00872400">
      <w:pPr>
        <w:rPr>
          <w:ins w:id="409" w:author="Rafael Antunes" w:date="2016-06-17T13:05:00Z"/>
        </w:rPr>
        <w:pPrChange w:id="410" w:author="Rafael Antunes" w:date="2016-06-17T13:05:00Z">
          <w:pPr>
            <w:pStyle w:val="Heading3"/>
          </w:pPr>
        </w:pPrChange>
      </w:pPr>
      <w:r>
        <w:rPr>
          <w:noProof/>
        </w:rPr>
        <mc:AlternateContent>
          <mc:Choice Requires="wpg">
            <w:drawing>
              <wp:anchor distT="0" distB="0" distL="114300" distR="114300" simplePos="0" relativeHeight="251697152" behindDoc="0" locked="0" layoutInCell="1" allowOverlap="1" wp14:anchorId="4631341D" wp14:editId="3C131F4E">
                <wp:simplePos x="0" y="0"/>
                <wp:positionH relativeFrom="column">
                  <wp:posOffset>-3810</wp:posOffset>
                </wp:positionH>
                <wp:positionV relativeFrom="paragraph">
                  <wp:posOffset>273050</wp:posOffset>
                </wp:positionV>
                <wp:extent cx="5612130" cy="5925820"/>
                <wp:effectExtent l="0" t="0" r="7620" b="0"/>
                <wp:wrapTopAndBottom/>
                <wp:docPr id="41" name="Group 41"/>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9" name="Picture 39" descr="D:\Downloads\halton_256_photonmap_0_20000.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0" name="Text Box 40"/>
                        <wps:cNvSpPr txBox="1"/>
                        <wps:spPr>
                          <a:xfrm>
                            <a:off x="0" y="5667375"/>
                            <a:ext cx="5612130" cy="258445"/>
                          </a:xfrm>
                          <a:prstGeom prst="rect">
                            <a:avLst/>
                          </a:prstGeom>
                          <a:solidFill>
                            <a:prstClr val="white"/>
                          </a:solidFill>
                          <a:ln>
                            <a:noFill/>
                          </a:ln>
                          <a:effectLst/>
                        </wps:spPr>
                        <wps:txbx>
                          <w:txbxContent>
                            <w:p w14:paraId="093F6E8E" w14:textId="23B29754" w:rsidR="0053033D" w:rsidRPr="002E01AE" w:rsidRDefault="0053033D" w:rsidP="00C125F8">
                              <w:pPr>
                                <w:pStyle w:val="Caption"/>
                                <w:rPr>
                                  <w:noProof/>
                                </w:rPr>
                                <w:pPrChange w:id="411" w:author="Rafael Antunes" w:date="2016-06-17T13:11:00Z">
                                  <w:pPr/>
                                </w:pPrChange>
                              </w:pPr>
                              <w:bookmarkStart w:id="412" w:name="_Toc453932725"/>
                              <w:ins w:id="413" w:author="Rafael Antunes" w:date="2016-06-17T13:11:00Z">
                                <w:r>
                                  <w:t xml:space="preserve">Figure </w:t>
                                </w:r>
                                <w:r>
                                  <w:fldChar w:fldCharType="begin"/>
                                </w:r>
                                <w:r>
                                  <w:instrText xml:space="preserve"> SEQ Figure \* ARABIC </w:instrText>
                                </w:r>
                              </w:ins>
                              <w:r>
                                <w:fldChar w:fldCharType="separate"/>
                              </w:r>
                              <w:ins w:id="414" w:author="Rafael Antunes" w:date="2016-06-17T13:57:00Z">
                                <w:r w:rsidR="00AE3B75">
                                  <w:rPr>
                                    <w:noProof/>
                                  </w:rPr>
                                  <w:t>11</w:t>
                                </w:r>
                              </w:ins>
                              <w:ins w:id="415" w:author="Rafael Antunes" w:date="2016-06-17T13:11:00Z">
                                <w:r>
                                  <w:fldChar w:fldCharType="end"/>
                                </w:r>
                                <w:r>
                                  <w:t>. Scene rendered with photon mapping and a halton sampler.</w:t>
                                </w:r>
                              </w:ins>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1341D" id="Group 41" o:spid="_x0000_s1064" style="position:absolute;left:0;text-align:left;margin-left:-.3pt;margin-top:21.5pt;width:441.9pt;height:466.6pt;z-index:25169715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">
                <v:shape id="Picture 39" o:spid="_x0000_s1065"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Hb0bFAAAA2wAAAA8AAABkcnMvZG93bnJldi54bWxEj0FrwkAUhO9C/8PyCr1I3bSCmJiNtIWC&#10;F1FT8fzIvm5Ss2/T7Krx37uFgsdhZr5h8uVgW3Gm3jeOFbxMEhDEldMNGwX7r8/nOQgfkDW2jknB&#10;lTwsi4dRjpl2F97RuQxGRAj7DBXUIXSZlL6qyaKfuI44et+utxii7I3UPV4i3LbyNUlm0mLDcaHG&#10;jj5qqo7lySp4nx2Ow2Z3NbT/Xf+YdDsuy2Ss1NPj8LYAEWgI9/B/e6UVT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h29GxQAAANsAAAAPAAAAAAAAAAAAAAAA&#10;AJ8CAABkcnMvZG93bnJldi54bWxQSwUGAAAAAAQABAD3AAAAkQMAAAAA&#10;">
                  <v:imagedata r:id="rId36" o:title="halton_256_photonmap_0_20000"/>
                  <v:path arrowok="t"/>
                </v:shape>
                <v:shape id="Text Box 40" o:spid="_x0000_s1066"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14:paraId="093F6E8E" w14:textId="23B29754" w:rsidR="0053033D" w:rsidRPr="002E01AE" w:rsidRDefault="0053033D" w:rsidP="00C125F8">
                        <w:pPr>
                          <w:pStyle w:val="Caption"/>
                          <w:rPr>
                            <w:noProof/>
                          </w:rPr>
                          <w:pPrChange w:id="416" w:author="Rafael Antunes" w:date="2016-06-17T13:11:00Z">
                            <w:pPr/>
                          </w:pPrChange>
                        </w:pPr>
                        <w:bookmarkStart w:id="417" w:name="_Toc453932725"/>
                        <w:ins w:id="418" w:author="Rafael Antunes" w:date="2016-06-17T13:11:00Z">
                          <w:r>
                            <w:t xml:space="preserve">Figure </w:t>
                          </w:r>
                          <w:r>
                            <w:fldChar w:fldCharType="begin"/>
                          </w:r>
                          <w:r>
                            <w:instrText xml:space="preserve"> SEQ Figure \* ARABIC </w:instrText>
                          </w:r>
                        </w:ins>
                        <w:r>
                          <w:fldChar w:fldCharType="separate"/>
                        </w:r>
                        <w:ins w:id="419" w:author="Rafael Antunes" w:date="2016-06-17T13:57:00Z">
                          <w:r w:rsidR="00AE3B75">
                            <w:rPr>
                              <w:noProof/>
                            </w:rPr>
                            <w:t>11</w:t>
                          </w:r>
                        </w:ins>
                        <w:ins w:id="420" w:author="Rafael Antunes" w:date="2016-06-17T13:11:00Z">
                          <w:r>
                            <w:fldChar w:fldCharType="end"/>
                          </w:r>
                          <w:r>
                            <w:t>. Scene rendered with photon mapping and a halton sampler.</w:t>
                          </w:r>
                        </w:ins>
                        <w:bookmarkEnd w:id="417"/>
                      </w:p>
                    </w:txbxContent>
                  </v:textbox>
                </v:shape>
                <w10:wrap type="topAndBottom"/>
              </v:group>
            </w:pict>
          </mc:Fallback>
        </mc:AlternateContent>
      </w:r>
    </w:p>
    <w:p w14:paraId="640CE7B5" w14:textId="7BA60332" w:rsidR="00872400" w:rsidRDefault="00872400" w:rsidP="00872400">
      <w:pPr>
        <w:rPr>
          <w:ins w:id="421" w:author="Rafael Antunes" w:date="2016-06-17T13:05:00Z"/>
        </w:rPr>
        <w:pPrChange w:id="422" w:author="Rafael Antunes" w:date="2016-06-17T13:05:00Z">
          <w:pPr>
            <w:pStyle w:val="Heading3"/>
          </w:pPr>
        </w:pPrChange>
      </w:pPr>
    </w:p>
    <w:p w14:paraId="6E82D4C3" w14:textId="217DAED0" w:rsidR="00872400" w:rsidRPr="00923314" w:rsidRDefault="00C125F8" w:rsidP="00626F64">
      <w:pPr>
        <w:spacing w:line="259" w:lineRule="auto"/>
        <w:jc w:val="left"/>
        <w:pPrChange w:id="423" w:author="Rafael Antunes" w:date="2016-06-17T13:12:00Z">
          <w:pPr>
            <w:pStyle w:val="Heading3"/>
          </w:pPr>
        </w:pPrChange>
      </w:pPr>
      <w:ins w:id="424" w:author="Rafael Antunes" w:date="2016-06-17T13:10:00Z">
        <w:r>
          <w:br w:type="page"/>
        </w:r>
      </w:ins>
    </w:p>
    <w:p w14:paraId="35195272" w14:textId="77777777" w:rsidR="00AD0F38" w:rsidRDefault="00AD0F38" w:rsidP="00AD0F38">
      <w:pPr>
        <w:pStyle w:val="Heading3"/>
        <w:rPr>
          <w:ins w:id="425" w:author="Rafael Antunes" w:date="2016-06-17T13:05:00Z"/>
        </w:rPr>
      </w:pPr>
      <w:bookmarkStart w:id="426" w:name="_Toc453935132"/>
      <w:r>
        <w:lastRenderedPageBreak/>
        <w:t>Low Discrepancy</w:t>
      </w:r>
      <w:bookmarkEnd w:id="426"/>
    </w:p>
    <w:p w14:paraId="2D3C247D" w14:textId="2A16200B" w:rsidR="00872400" w:rsidRDefault="00626F64" w:rsidP="00872400">
      <w:pPr>
        <w:rPr>
          <w:ins w:id="427" w:author="Rafael Antunes" w:date="2016-06-17T13:05:00Z"/>
        </w:rPr>
        <w:pPrChange w:id="428" w:author="Rafael Antunes" w:date="2016-06-17T13:05:00Z">
          <w:pPr>
            <w:pStyle w:val="Heading3"/>
          </w:pPr>
        </w:pPrChange>
      </w:pPr>
      <w:r>
        <w:rPr>
          <w:noProof/>
        </w:rPr>
        <mc:AlternateContent>
          <mc:Choice Requires="wpg">
            <w:drawing>
              <wp:anchor distT="0" distB="0" distL="114300" distR="114300" simplePos="0" relativeHeight="251701248" behindDoc="0" locked="0" layoutInCell="1" allowOverlap="1" wp14:anchorId="2DD810A0" wp14:editId="44A4BA71">
                <wp:simplePos x="0" y="0"/>
                <wp:positionH relativeFrom="column">
                  <wp:posOffset>-3810</wp:posOffset>
                </wp:positionH>
                <wp:positionV relativeFrom="paragraph">
                  <wp:posOffset>273050</wp:posOffset>
                </wp:positionV>
                <wp:extent cx="5612130" cy="5925820"/>
                <wp:effectExtent l="0" t="0" r="7620" b="0"/>
                <wp:wrapTopAndBottom/>
                <wp:docPr id="44" name="Group 44"/>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2" name="Picture 42" descr="D:\Downloads\lowdiscrepancy_256_photonmap_0_20000.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3" name="Text Box 43"/>
                        <wps:cNvSpPr txBox="1"/>
                        <wps:spPr>
                          <a:xfrm>
                            <a:off x="0" y="5667375"/>
                            <a:ext cx="5612130" cy="258445"/>
                          </a:xfrm>
                          <a:prstGeom prst="rect">
                            <a:avLst/>
                          </a:prstGeom>
                          <a:solidFill>
                            <a:prstClr val="white"/>
                          </a:solidFill>
                          <a:ln>
                            <a:noFill/>
                          </a:ln>
                          <a:effectLst/>
                        </wps:spPr>
                        <wps:txbx>
                          <w:txbxContent>
                            <w:p w14:paraId="62D84AE1" w14:textId="2B54EC85" w:rsidR="0053033D" w:rsidRPr="004E4999" w:rsidRDefault="0053033D" w:rsidP="00626F64">
                              <w:pPr>
                                <w:pStyle w:val="Caption"/>
                                <w:rPr>
                                  <w:noProof/>
                                </w:rPr>
                                <w:pPrChange w:id="429" w:author="Rafael Antunes" w:date="2016-06-17T13:12:00Z">
                                  <w:pPr/>
                                </w:pPrChange>
                              </w:pPr>
                              <w:bookmarkStart w:id="430" w:name="_Toc453932726"/>
                              <w:ins w:id="431" w:author="Rafael Antunes" w:date="2016-06-17T13:12:00Z">
                                <w:r>
                                  <w:t xml:space="preserve">Figure </w:t>
                                </w:r>
                                <w:r>
                                  <w:fldChar w:fldCharType="begin"/>
                                </w:r>
                                <w:r>
                                  <w:instrText xml:space="preserve"> SEQ Figure \* ARABIC </w:instrText>
                                </w:r>
                              </w:ins>
                              <w:r>
                                <w:fldChar w:fldCharType="separate"/>
                              </w:r>
                              <w:ins w:id="432" w:author="Rafael Antunes" w:date="2016-06-17T13:57:00Z">
                                <w:r w:rsidR="00AE3B75">
                                  <w:rPr>
                                    <w:noProof/>
                                  </w:rPr>
                                  <w:t>12</w:t>
                                </w:r>
                              </w:ins>
                              <w:ins w:id="433" w:author="Rafael Antunes" w:date="2016-06-17T13:12:00Z">
                                <w:r>
                                  <w:fldChar w:fldCharType="end"/>
                                </w:r>
                                <w:r>
                                  <w:t>. Scene rendered with photon mapping and a low discrepancy sampler.</w:t>
                                </w:r>
                              </w:ins>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D810A0" id="Group 44" o:spid="_x0000_s1067" style="position:absolute;left:0;text-align:left;margin-left:-.3pt;margin-top:21.5pt;width:441.9pt;height:466.6pt;z-index:25170124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">
                <v:shape id="Picture 42" o:spid="_x0000_s1068"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Gq3XEAAAA2wAAAA8AAABkcnMvZG93bnJldi54bWxEj0GLwjAUhO+C/yE8wYtoWpVFqlFEEMoe&#10;FN097PHRvG27Ni+1ibX++40geBxm5htmtelMJVpqXGlZQTyJQBBnVpecK/j+2o8XIJxH1lhZJgUP&#10;crBZ93srTLS984nas89FgLBLUEHhfZ1I6bKCDLqJrYmD92sbgz7IJpe6wXuAm0pOo+hDGiw5LBRY&#10;066g7HK+GQXp4vBz+HPpY199zrJZPDrG7npUajjotksQnjr/Dr/aqVYwn8LzS/gB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Gq3XEAAAA2wAAAA8AAAAAAAAAAAAAAAAA&#10;nwIAAGRycy9kb3ducmV2LnhtbFBLBQYAAAAABAAEAPcAAACQAwAAAAA=&#10;">
                  <v:imagedata r:id="rId38" o:title="lowdiscrepancy_256_photonmap_0_20000"/>
                  <v:path arrowok="t"/>
                </v:shape>
                <v:shape id="Text Box 43" o:spid="_x0000_s1069"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qrMUA&#10;AADbAAAADwAAAGRycy9kb3ducmV2LnhtbESPQWsCMRSE70L/Q3iFXqRmq4uUrVFEKrRepFsvvT02&#10;z822m5clyer23xtB8DjMzDfMYjXYVpzIh8axgpdJBoK4crrhWsHhe/v8CiJEZI2tY1LwTwFWy4fR&#10;AgvtzvxFpzLWIkE4FKjAxNgVUobKkMUwcR1x8o7OW4xJ+lpqj+cEt62cZtlcWmw4LRjsaGOo+it7&#10;q2Cf/+zNuD++79b5zH8e+s3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qsxQAAANsAAAAPAAAAAAAAAAAAAAAAAJgCAABkcnMv&#10;ZG93bnJldi54bWxQSwUGAAAAAAQABAD1AAAAigMAAAAA&#10;" stroked="f">
                  <v:textbox style="mso-fit-shape-to-text:t" inset="0,0,0,0">
                    <w:txbxContent>
                      <w:p w14:paraId="62D84AE1" w14:textId="2B54EC85" w:rsidR="0053033D" w:rsidRPr="004E4999" w:rsidRDefault="0053033D" w:rsidP="00626F64">
                        <w:pPr>
                          <w:pStyle w:val="Caption"/>
                          <w:rPr>
                            <w:noProof/>
                          </w:rPr>
                          <w:pPrChange w:id="434" w:author="Rafael Antunes" w:date="2016-06-17T13:12:00Z">
                            <w:pPr/>
                          </w:pPrChange>
                        </w:pPr>
                        <w:bookmarkStart w:id="435" w:name="_Toc453932726"/>
                        <w:ins w:id="436" w:author="Rafael Antunes" w:date="2016-06-17T13:12:00Z">
                          <w:r>
                            <w:t xml:space="preserve">Figure </w:t>
                          </w:r>
                          <w:r>
                            <w:fldChar w:fldCharType="begin"/>
                          </w:r>
                          <w:r>
                            <w:instrText xml:space="preserve"> SEQ Figure \* ARABIC </w:instrText>
                          </w:r>
                        </w:ins>
                        <w:r>
                          <w:fldChar w:fldCharType="separate"/>
                        </w:r>
                        <w:ins w:id="437" w:author="Rafael Antunes" w:date="2016-06-17T13:57:00Z">
                          <w:r w:rsidR="00AE3B75">
                            <w:rPr>
                              <w:noProof/>
                            </w:rPr>
                            <w:t>12</w:t>
                          </w:r>
                        </w:ins>
                        <w:ins w:id="438" w:author="Rafael Antunes" w:date="2016-06-17T13:12:00Z">
                          <w:r>
                            <w:fldChar w:fldCharType="end"/>
                          </w:r>
                          <w:r>
                            <w:t>. Scene rendered with photon mapping and a low discrepancy sampler.</w:t>
                          </w:r>
                        </w:ins>
                        <w:bookmarkEnd w:id="435"/>
                      </w:p>
                    </w:txbxContent>
                  </v:textbox>
                </v:shape>
                <w10:wrap type="topAndBottom"/>
              </v:group>
            </w:pict>
          </mc:Fallback>
        </mc:AlternateContent>
      </w:r>
    </w:p>
    <w:p w14:paraId="775091CB" w14:textId="500EAF44" w:rsidR="00872400" w:rsidRDefault="00872400" w:rsidP="00872400">
      <w:pPr>
        <w:rPr>
          <w:ins w:id="439" w:author="Rafael Antunes" w:date="2016-06-17T13:05:00Z"/>
        </w:rPr>
        <w:pPrChange w:id="440" w:author="Rafael Antunes" w:date="2016-06-17T13:05:00Z">
          <w:pPr>
            <w:pStyle w:val="Heading3"/>
          </w:pPr>
        </w:pPrChange>
      </w:pPr>
    </w:p>
    <w:p w14:paraId="64A36DA6" w14:textId="3B2D0803" w:rsidR="00872400" w:rsidRPr="00923314" w:rsidRDefault="00626F64" w:rsidP="00C63505">
      <w:pPr>
        <w:spacing w:line="259" w:lineRule="auto"/>
        <w:jc w:val="left"/>
        <w:pPrChange w:id="441" w:author="Rafael Antunes" w:date="2016-06-17T13:13:00Z">
          <w:pPr>
            <w:pStyle w:val="Heading3"/>
          </w:pPr>
        </w:pPrChange>
      </w:pPr>
      <w:ins w:id="442" w:author="Rafael Antunes" w:date="2016-06-17T13:12:00Z">
        <w:r>
          <w:br w:type="page"/>
        </w:r>
      </w:ins>
    </w:p>
    <w:p w14:paraId="277CA5D9" w14:textId="77777777" w:rsidR="00AD0F38" w:rsidRDefault="00AD0F38" w:rsidP="00AD0F38">
      <w:pPr>
        <w:pStyle w:val="Heading3"/>
        <w:rPr>
          <w:ins w:id="443" w:author="Rafael Antunes" w:date="2016-06-17T13:05:00Z"/>
        </w:rPr>
      </w:pPr>
      <w:bookmarkStart w:id="444" w:name="_Toc453935133"/>
      <w:r>
        <w:lastRenderedPageBreak/>
        <w:t>Random</w:t>
      </w:r>
      <w:bookmarkEnd w:id="444"/>
    </w:p>
    <w:p w14:paraId="571827BE" w14:textId="4B77DA61" w:rsidR="00872400" w:rsidRDefault="00C63505" w:rsidP="00872400">
      <w:pPr>
        <w:rPr>
          <w:ins w:id="445" w:author="Rafael Antunes" w:date="2016-06-17T13:05:00Z"/>
        </w:rPr>
        <w:pPrChange w:id="446" w:author="Rafael Antunes" w:date="2016-06-17T13:05:00Z">
          <w:pPr>
            <w:pStyle w:val="Heading3"/>
          </w:pPr>
        </w:pPrChange>
      </w:pPr>
      <w:r>
        <w:rPr>
          <w:noProof/>
        </w:rPr>
        <mc:AlternateContent>
          <mc:Choice Requires="wpg">
            <w:drawing>
              <wp:anchor distT="0" distB="0" distL="114300" distR="114300" simplePos="0" relativeHeight="251705344" behindDoc="0" locked="0" layoutInCell="1" allowOverlap="1" wp14:anchorId="5001A363" wp14:editId="7E916959">
                <wp:simplePos x="0" y="0"/>
                <wp:positionH relativeFrom="column">
                  <wp:posOffset>-3810</wp:posOffset>
                </wp:positionH>
                <wp:positionV relativeFrom="paragraph">
                  <wp:posOffset>273050</wp:posOffset>
                </wp:positionV>
                <wp:extent cx="5612130" cy="5925820"/>
                <wp:effectExtent l="0" t="0" r="7620" b="0"/>
                <wp:wrapTopAndBottom/>
                <wp:docPr id="47" name="Group 4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5" name="Picture 45" descr="D:\Downloads\random_256_photonmap_0_20000.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6" name="Text Box 46"/>
                        <wps:cNvSpPr txBox="1"/>
                        <wps:spPr>
                          <a:xfrm>
                            <a:off x="0" y="5667375"/>
                            <a:ext cx="5612130" cy="258445"/>
                          </a:xfrm>
                          <a:prstGeom prst="rect">
                            <a:avLst/>
                          </a:prstGeom>
                          <a:solidFill>
                            <a:prstClr val="white"/>
                          </a:solidFill>
                          <a:ln>
                            <a:noFill/>
                          </a:ln>
                          <a:effectLst/>
                        </wps:spPr>
                        <wps:txbx>
                          <w:txbxContent>
                            <w:p w14:paraId="464BBB82" w14:textId="2713D304" w:rsidR="0053033D" w:rsidRPr="006342E3" w:rsidRDefault="0053033D" w:rsidP="00C63505">
                              <w:pPr>
                                <w:pStyle w:val="Caption"/>
                                <w:rPr>
                                  <w:noProof/>
                                </w:rPr>
                                <w:pPrChange w:id="447" w:author="Rafael Antunes" w:date="2016-06-17T13:13:00Z">
                                  <w:pPr/>
                                </w:pPrChange>
                              </w:pPr>
                              <w:bookmarkStart w:id="448" w:name="_Toc453932727"/>
                              <w:ins w:id="449" w:author="Rafael Antunes" w:date="2016-06-17T13:13:00Z">
                                <w:r>
                                  <w:t xml:space="preserve">Figure </w:t>
                                </w:r>
                                <w:r>
                                  <w:fldChar w:fldCharType="begin"/>
                                </w:r>
                                <w:r>
                                  <w:instrText xml:space="preserve"> SEQ Figure \* ARABIC </w:instrText>
                                </w:r>
                              </w:ins>
                              <w:r>
                                <w:fldChar w:fldCharType="separate"/>
                              </w:r>
                              <w:ins w:id="450" w:author="Rafael Antunes" w:date="2016-06-17T13:57:00Z">
                                <w:r w:rsidR="00AE3B75">
                                  <w:rPr>
                                    <w:noProof/>
                                  </w:rPr>
                                  <w:t>13</w:t>
                                </w:r>
                              </w:ins>
                              <w:ins w:id="451" w:author="Rafael Antunes" w:date="2016-06-17T13:13:00Z">
                                <w:r>
                                  <w:fldChar w:fldCharType="end"/>
                                </w:r>
                                <w:r>
                                  <w:t>. Scene rendered with photon mapping and a random sampler.</w:t>
                                </w:r>
                              </w:ins>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01A363" id="Group 47" o:spid="_x0000_s1070" style="position:absolute;left:0;text-align:left;margin-left:-.3pt;margin-top:21.5pt;width:441.9pt;height:466.6pt;z-index:25170534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">
                <v:shape id="Picture 45" o:spid="_x0000_s1071"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26gzCAAAA2wAAAA8AAABkcnMvZG93bnJldi54bWxEj8FuwjAQRO+V+AdrkbgVB9oCSjEI0VaU&#10;I7TcV/E2jojXIV4g/H2NVKnH0cy80cyXna/VhdpYBTYwGmagiItgKy4NfH99PM5ARUG2WAcmAzeK&#10;sFz0HuaY23DlHV32UqoE4ZijASfS5FrHwpHHOAwNcfJ+QutRkmxLbVu8Jriv9TjLJtpjxWnBYUNr&#10;R8Vxf/YGDtFPt1Lp29NM1m+b6Wl1cO+lMYN+t3oFJdTJf/iv/WkNPL/A/Uv6AXrx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duoMwgAAANsAAAAPAAAAAAAAAAAAAAAAAJ8C&#10;AABkcnMvZG93bnJldi54bWxQSwUGAAAAAAQABAD3AAAAjgMAAAAA&#10;">
                  <v:imagedata r:id="rId40" o:title="random_256_photonmap_0_20000"/>
                  <v:path arrowok="t"/>
                </v:shape>
                <v:shape id="Text Box 46" o:spid="_x0000_s1072"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14:paraId="464BBB82" w14:textId="2713D304" w:rsidR="0053033D" w:rsidRPr="006342E3" w:rsidRDefault="0053033D" w:rsidP="00C63505">
                        <w:pPr>
                          <w:pStyle w:val="Caption"/>
                          <w:rPr>
                            <w:noProof/>
                          </w:rPr>
                          <w:pPrChange w:id="452" w:author="Rafael Antunes" w:date="2016-06-17T13:13:00Z">
                            <w:pPr/>
                          </w:pPrChange>
                        </w:pPr>
                        <w:bookmarkStart w:id="453" w:name="_Toc453932727"/>
                        <w:ins w:id="454" w:author="Rafael Antunes" w:date="2016-06-17T13:13:00Z">
                          <w:r>
                            <w:t xml:space="preserve">Figure </w:t>
                          </w:r>
                          <w:r>
                            <w:fldChar w:fldCharType="begin"/>
                          </w:r>
                          <w:r>
                            <w:instrText xml:space="preserve"> SEQ Figure \* ARABIC </w:instrText>
                          </w:r>
                        </w:ins>
                        <w:r>
                          <w:fldChar w:fldCharType="separate"/>
                        </w:r>
                        <w:ins w:id="455" w:author="Rafael Antunes" w:date="2016-06-17T13:57:00Z">
                          <w:r w:rsidR="00AE3B75">
                            <w:rPr>
                              <w:noProof/>
                            </w:rPr>
                            <w:t>13</w:t>
                          </w:r>
                        </w:ins>
                        <w:ins w:id="456" w:author="Rafael Antunes" w:date="2016-06-17T13:13:00Z">
                          <w:r>
                            <w:fldChar w:fldCharType="end"/>
                          </w:r>
                          <w:r>
                            <w:t>. Scene rendered with photon mapping and a random sampler.</w:t>
                          </w:r>
                        </w:ins>
                        <w:bookmarkEnd w:id="453"/>
                      </w:p>
                    </w:txbxContent>
                  </v:textbox>
                </v:shape>
                <w10:wrap type="topAndBottom"/>
              </v:group>
            </w:pict>
          </mc:Fallback>
        </mc:AlternateContent>
      </w:r>
    </w:p>
    <w:p w14:paraId="54B97685" w14:textId="1B2D463B" w:rsidR="00872400" w:rsidRDefault="00872400" w:rsidP="00872400">
      <w:pPr>
        <w:rPr>
          <w:ins w:id="457" w:author="Rafael Antunes" w:date="2016-06-17T13:05:00Z"/>
        </w:rPr>
        <w:pPrChange w:id="458" w:author="Rafael Antunes" w:date="2016-06-17T13:05:00Z">
          <w:pPr>
            <w:pStyle w:val="Heading3"/>
          </w:pPr>
        </w:pPrChange>
      </w:pPr>
    </w:p>
    <w:p w14:paraId="158D8044" w14:textId="08A2E8ED" w:rsidR="00872400" w:rsidRPr="00923314" w:rsidRDefault="00C63505" w:rsidP="00C63505">
      <w:pPr>
        <w:spacing w:line="259" w:lineRule="auto"/>
        <w:jc w:val="left"/>
        <w:pPrChange w:id="459" w:author="Rafael Antunes" w:date="2016-06-17T13:14:00Z">
          <w:pPr>
            <w:pStyle w:val="Heading3"/>
          </w:pPr>
        </w:pPrChange>
      </w:pPr>
      <w:ins w:id="460" w:author="Rafael Antunes" w:date="2016-06-17T13:13:00Z">
        <w:r>
          <w:br w:type="page"/>
        </w:r>
      </w:ins>
    </w:p>
    <w:p w14:paraId="73F345C7" w14:textId="0E692591" w:rsidR="00AD0F38" w:rsidRDefault="00AD0F38" w:rsidP="00AD0F38">
      <w:pPr>
        <w:pStyle w:val="Heading3"/>
        <w:rPr>
          <w:ins w:id="461" w:author="Rafael Antunes" w:date="2016-06-17T13:15:00Z"/>
        </w:rPr>
      </w:pPr>
      <w:bookmarkStart w:id="462" w:name="_Toc453935134"/>
      <w:r>
        <w:lastRenderedPageBreak/>
        <w:t>Stratified</w:t>
      </w:r>
      <w:bookmarkEnd w:id="462"/>
    </w:p>
    <w:p w14:paraId="325A1304" w14:textId="72D2E837" w:rsidR="00DA197E" w:rsidRPr="00923314" w:rsidRDefault="00DA197E" w:rsidP="00DA197E">
      <w:pPr>
        <w:rPr>
          <w:ins w:id="463" w:author="Rafael Antunes" w:date="2016-06-17T13:05:00Z"/>
        </w:rPr>
        <w:pPrChange w:id="464" w:author="Rafael Antunes" w:date="2016-06-17T13:15:00Z">
          <w:pPr>
            <w:pStyle w:val="Heading3"/>
          </w:pPr>
        </w:pPrChange>
      </w:pPr>
      <w:r>
        <w:rPr>
          <w:noProof/>
        </w:rPr>
        <mc:AlternateContent>
          <mc:Choice Requires="wpg">
            <w:drawing>
              <wp:anchor distT="0" distB="0" distL="114300" distR="114300" simplePos="0" relativeHeight="251709440" behindDoc="0" locked="0" layoutInCell="1" allowOverlap="1" wp14:anchorId="2CA9AF48" wp14:editId="2B83758B">
                <wp:simplePos x="0" y="0"/>
                <wp:positionH relativeFrom="margin">
                  <wp:align>right</wp:align>
                </wp:positionH>
                <wp:positionV relativeFrom="paragraph">
                  <wp:posOffset>234950</wp:posOffset>
                </wp:positionV>
                <wp:extent cx="5612130" cy="5935345"/>
                <wp:effectExtent l="0" t="0" r="7620" b="8255"/>
                <wp:wrapTopAndBottom/>
                <wp:docPr id="50" name="Group 50"/>
                <wp:cNvGraphicFramePr/>
                <a:graphic xmlns:a="http://schemas.openxmlformats.org/drawingml/2006/main">
                  <a:graphicData uri="http://schemas.microsoft.com/office/word/2010/wordprocessingGroup">
                    <wpg:wgp>
                      <wpg:cNvGrpSpPr/>
                      <wpg:grpSpPr>
                        <a:xfrm>
                          <a:off x="0" y="0"/>
                          <a:ext cx="5612130" cy="5935345"/>
                          <a:chOff x="0" y="0"/>
                          <a:chExt cx="5612130" cy="5935345"/>
                        </a:xfrm>
                      </wpg:grpSpPr>
                      <pic:pic xmlns:pic="http://schemas.openxmlformats.org/drawingml/2006/picture">
                        <pic:nvPicPr>
                          <pic:cNvPr id="48" name="Picture 48" descr="D:\Downloads\stratified_16_16_true_photonmap_0_20000.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9" name="Text Box 49"/>
                        <wps:cNvSpPr txBox="1"/>
                        <wps:spPr>
                          <a:xfrm>
                            <a:off x="0" y="5676900"/>
                            <a:ext cx="5612130" cy="258445"/>
                          </a:xfrm>
                          <a:prstGeom prst="rect">
                            <a:avLst/>
                          </a:prstGeom>
                          <a:solidFill>
                            <a:prstClr val="white"/>
                          </a:solidFill>
                          <a:ln>
                            <a:noFill/>
                          </a:ln>
                          <a:effectLst/>
                        </wps:spPr>
                        <wps:txbx>
                          <w:txbxContent>
                            <w:p w14:paraId="37076F8C" w14:textId="15F24C2C" w:rsidR="0053033D" w:rsidRPr="009D1A98" w:rsidRDefault="0053033D" w:rsidP="005537AC">
                              <w:pPr>
                                <w:pStyle w:val="Caption"/>
                                <w:rPr>
                                  <w:noProof/>
                                </w:rPr>
                                <w:pPrChange w:id="465" w:author="Rafael Antunes" w:date="2016-06-17T13:15:00Z">
                                  <w:pPr/>
                                </w:pPrChange>
                              </w:pPr>
                              <w:bookmarkStart w:id="466" w:name="_Toc453932728"/>
                              <w:ins w:id="467" w:author="Rafael Antunes" w:date="2016-06-17T13:15:00Z">
                                <w:r>
                                  <w:t xml:space="preserve">Figure </w:t>
                                </w:r>
                                <w:r>
                                  <w:fldChar w:fldCharType="begin"/>
                                </w:r>
                                <w:r>
                                  <w:instrText xml:space="preserve"> SEQ Figure \* ARABIC </w:instrText>
                                </w:r>
                              </w:ins>
                              <w:r>
                                <w:fldChar w:fldCharType="separate"/>
                              </w:r>
                              <w:ins w:id="468" w:author="Rafael Antunes" w:date="2016-06-17T13:57:00Z">
                                <w:r w:rsidR="00AE3B75">
                                  <w:rPr>
                                    <w:noProof/>
                                  </w:rPr>
                                  <w:t>14</w:t>
                                </w:r>
                              </w:ins>
                              <w:ins w:id="469" w:author="Rafael Antunes" w:date="2016-06-17T13:15:00Z">
                                <w:r>
                                  <w:fldChar w:fldCharType="end"/>
                                </w:r>
                                <w:r>
                                  <w:t>. Scene rendered with photon mapping and a stratified sampler.</w:t>
                                </w:r>
                              </w:ins>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9AF48" id="Group 50" o:spid="_x0000_s1073" style="position:absolute;left:0;text-align:left;margin-left:390.7pt;margin-top:18.5pt;width:441.9pt;height:467.35pt;z-index:251709440;mso-position-horizontal:right;mso-position-horizontal-relative:margin" coordsize="56121,59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">
                <v:shape id="Picture 48" o:spid="_x0000_s1074"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vsMXAAAAA2wAAAA8AAABkcnMvZG93bnJldi54bWxET89rwjAUvg/8H8ITdpupOoZUoxRBcZeK&#10;1Yu3R/NMis1LaaJ2//1yGOz48f1ebQbXiif1ofGsYDrJQBDXXjdsFFzOu48FiBCRNbaeScEPBdis&#10;R28rzLV/8YmeVTQihXDIUYGNsculDLUlh2HiO+LE3XzvMCbYG6l7fKVw18pZln1Jhw2nBosdbS3V&#10;9+rhFJTalENZFZhdb2Y/PRTfc3u8KvU+HooliEhD/Bf/uQ9awWcam76kHy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6+wxcAAAADbAAAADwAAAAAAAAAAAAAAAACfAgAA&#10;ZHJzL2Rvd25yZXYueG1sUEsFBgAAAAAEAAQA9wAAAIwDAAAAAA==&#10;">
                  <v:imagedata r:id="rId42" o:title="stratified_16_16_true_photonmap_0_20000"/>
                  <v:path arrowok="t"/>
                </v:shape>
                <v:shape id="Text Box 49" o:spid="_x0000_s1075" type="#_x0000_t202" style="position:absolute;top:56769;width:561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14:paraId="37076F8C" w14:textId="15F24C2C" w:rsidR="0053033D" w:rsidRPr="009D1A98" w:rsidRDefault="0053033D" w:rsidP="005537AC">
                        <w:pPr>
                          <w:pStyle w:val="Caption"/>
                          <w:rPr>
                            <w:noProof/>
                          </w:rPr>
                          <w:pPrChange w:id="470" w:author="Rafael Antunes" w:date="2016-06-17T13:15:00Z">
                            <w:pPr/>
                          </w:pPrChange>
                        </w:pPr>
                        <w:bookmarkStart w:id="471" w:name="_Toc453932728"/>
                        <w:ins w:id="472" w:author="Rafael Antunes" w:date="2016-06-17T13:15:00Z">
                          <w:r>
                            <w:t xml:space="preserve">Figure </w:t>
                          </w:r>
                          <w:r>
                            <w:fldChar w:fldCharType="begin"/>
                          </w:r>
                          <w:r>
                            <w:instrText xml:space="preserve"> SEQ Figure \* ARABIC </w:instrText>
                          </w:r>
                        </w:ins>
                        <w:r>
                          <w:fldChar w:fldCharType="separate"/>
                        </w:r>
                        <w:ins w:id="473" w:author="Rafael Antunes" w:date="2016-06-17T13:57:00Z">
                          <w:r w:rsidR="00AE3B75">
                            <w:rPr>
                              <w:noProof/>
                            </w:rPr>
                            <w:t>14</w:t>
                          </w:r>
                        </w:ins>
                        <w:ins w:id="474" w:author="Rafael Antunes" w:date="2016-06-17T13:15:00Z">
                          <w:r>
                            <w:fldChar w:fldCharType="end"/>
                          </w:r>
                          <w:r>
                            <w:t>. Scene rendered with photon mapping and a stratified sampler.</w:t>
                          </w:r>
                        </w:ins>
                        <w:bookmarkEnd w:id="471"/>
                      </w:p>
                    </w:txbxContent>
                  </v:textbox>
                </v:shape>
                <w10:wrap type="topAndBottom" anchorx="margin"/>
              </v:group>
            </w:pict>
          </mc:Fallback>
        </mc:AlternateContent>
      </w:r>
    </w:p>
    <w:p w14:paraId="65585346" w14:textId="68E061D9" w:rsidR="00872400" w:rsidDel="0053033D" w:rsidRDefault="00872400" w:rsidP="00897136">
      <w:pPr>
        <w:rPr>
          <w:del w:id="475" w:author="Rafael Antunes" w:date="2016-06-17T13:15:00Z"/>
        </w:rPr>
      </w:pPr>
    </w:p>
    <w:p w14:paraId="0316BAB2" w14:textId="77777777" w:rsidR="0053033D" w:rsidRDefault="0053033D" w:rsidP="0053033D">
      <w:pPr>
        <w:spacing w:line="259" w:lineRule="auto"/>
        <w:jc w:val="left"/>
        <w:rPr>
          <w:ins w:id="476" w:author="Rafael Antunes" w:date="2016-06-17T13:21:00Z"/>
        </w:rPr>
        <w:pPrChange w:id="477" w:author="Rafael Antunes" w:date="2016-06-17T13:21:00Z">
          <w:pPr/>
        </w:pPrChange>
      </w:pPr>
    </w:p>
    <w:p w14:paraId="6BFD4AE5" w14:textId="47F2EA3D" w:rsidR="00AD0F38" w:rsidDel="0053033D" w:rsidRDefault="0053033D" w:rsidP="0053033D">
      <w:pPr>
        <w:spacing w:line="259" w:lineRule="auto"/>
        <w:jc w:val="left"/>
        <w:rPr>
          <w:del w:id="478" w:author="Rafael Antunes" w:date="2016-06-17T13:21:00Z"/>
        </w:rPr>
        <w:pPrChange w:id="479" w:author="Rafael Antunes" w:date="2016-06-17T13:21:00Z">
          <w:pPr/>
        </w:pPrChange>
      </w:pPr>
      <w:ins w:id="480" w:author="Rafael Antunes" w:date="2016-06-17T13:21:00Z">
        <w:r>
          <w:br w:type="page"/>
        </w:r>
      </w:ins>
    </w:p>
    <w:p w14:paraId="467D190B" w14:textId="77777777" w:rsidR="00897136" w:rsidDel="0053033D" w:rsidRDefault="00897136" w:rsidP="00897136">
      <w:pPr>
        <w:rPr>
          <w:del w:id="481" w:author="Rafael Antunes" w:date="2016-06-17T13:15:00Z"/>
        </w:rPr>
      </w:pPr>
    </w:p>
    <w:p w14:paraId="0DE46354" w14:textId="18EE6770" w:rsidR="0053033D" w:rsidRPr="00AD0F38" w:rsidRDefault="0053033D" w:rsidP="0053033D">
      <w:pPr>
        <w:pStyle w:val="Heading2"/>
        <w:rPr>
          <w:ins w:id="482" w:author="Rafael Antunes" w:date="2016-06-17T13:21:00Z"/>
        </w:rPr>
      </w:pPr>
      <w:bookmarkStart w:id="483" w:name="_Toc453935135"/>
      <w:ins w:id="484" w:author="Rafael Antunes" w:date="2016-06-17T13:21:00Z">
        <w:r>
          <w:t>Photon Map With Caustic Photons</w:t>
        </w:r>
        <w:bookmarkEnd w:id="483"/>
      </w:ins>
    </w:p>
    <w:p w14:paraId="11DB4EA1" w14:textId="7BEC23DE" w:rsidR="0053033D" w:rsidRDefault="0052065C" w:rsidP="00897136">
      <w:pPr>
        <w:rPr>
          <w:ins w:id="485" w:author="Rafael Antunes" w:date="2016-06-17T13:27:00Z"/>
        </w:rPr>
      </w:pPr>
      <w:r>
        <w:rPr>
          <w:noProof/>
        </w:rPr>
        <mc:AlternateContent>
          <mc:Choice Requires="wpg">
            <w:drawing>
              <wp:anchor distT="0" distB="0" distL="114300" distR="114300" simplePos="0" relativeHeight="251722752" behindDoc="0" locked="0" layoutInCell="1" allowOverlap="1" wp14:anchorId="2D28FCAD" wp14:editId="6D4112DC">
                <wp:simplePos x="0" y="0"/>
                <wp:positionH relativeFrom="column">
                  <wp:posOffset>520065</wp:posOffset>
                </wp:positionH>
                <wp:positionV relativeFrom="paragraph">
                  <wp:posOffset>271780</wp:posOffset>
                </wp:positionV>
                <wp:extent cx="4572000" cy="319024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4572000" cy="3190240"/>
                          <a:chOff x="0" y="0"/>
                          <a:chExt cx="4572000" cy="3190240"/>
                        </a:xfrm>
                      </wpg:grpSpPr>
                      <wpg:graphicFrame>
                        <wpg:cNvPr id="59" name="Chart 59"/>
                        <wpg:cNvFrPr/>
                        <wpg:xfrm>
                          <a:off x="0" y="0"/>
                          <a:ext cx="4572000" cy="2743200"/>
                        </wpg:xfrm>
                        <a:graphic>
                          <a:graphicData uri="http://schemas.openxmlformats.org/drawingml/2006/chart">
                            <c:chart xmlns:c="http://schemas.openxmlformats.org/drawingml/2006/chart" xmlns:r="http://schemas.openxmlformats.org/officeDocument/2006/relationships" r:id="rId43"/>
                          </a:graphicData>
                        </a:graphic>
                      </wpg:graphicFrame>
                      <wps:wsp>
                        <wps:cNvPr id="60" name="Text Box 60"/>
                        <wps:cNvSpPr txBox="1"/>
                        <wps:spPr>
                          <a:xfrm>
                            <a:off x="0" y="2800350"/>
                            <a:ext cx="4572000" cy="389890"/>
                          </a:xfrm>
                          <a:prstGeom prst="rect">
                            <a:avLst/>
                          </a:prstGeom>
                          <a:solidFill>
                            <a:prstClr val="white"/>
                          </a:solidFill>
                          <a:ln>
                            <a:noFill/>
                          </a:ln>
                          <a:effectLst/>
                        </wps:spPr>
                        <wps:txbx>
                          <w:txbxContent>
                            <w:p w14:paraId="39C1C1AA" w14:textId="31F74570" w:rsidR="0052065C" w:rsidRPr="00C54DBB" w:rsidRDefault="0052065C" w:rsidP="0052065C">
                              <w:pPr>
                                <w:pStyle w:val="Caption"/>
                                <w:rPr>
                                  <w:noProof/>
                                </w:rPr>
                                <w:pPrChange w:id="486" w:author="Rafael Antunes" w:date="2016-06-17T13:48:00Z">
                                  <w:pPr/>
                                </w:pPrChange>
                              </w:pPr>
                              <w:ins w:id="487" w:author="Rafael Antunes" w:date="2016-06-17T13:48:00Z">
                                <w:r>
                                  <w:t xml:space="preserve">Graph </w:t>
                                </w:r>
                                <w:r>
                                  <w:fldChar w:fldCharType="begin"/>
                                </w:r>
                                <w:r>
                                  <w:instrText xml:space="preserve"> SEQ Graph \* ARABIC </w:instrText>
                                </w:r>
                              </w:ins>
                              <w:r>
                                <w:fldChar w:fldCharType="separate"/>
                              </w:r>
                              <w:ins w:id="488" w:author="Rafael Antunes" w:date="2016-06-17T13:48:00Z">
                                <w:r>
                                  <w:rPr>
                                    <w:noProof/>
                                  </w:rPr>
                                  <w:t>4</w:t>
                                </w:r>
                                <w:r>
                                  <w:fldChar w:fldCharType="end"/>
                                </w:r>
                                <w:r>
                                  <w:t xml:space="preserve">. </w:t>
                                </w:r>
                              </w:ins>
                              <w:ins w:id="489" w:author="Rafael Antunes" w:date="2016-06-17T13:50:00Z">
                                <w:r w:rsidR="00FD38A6" w:rsidRPr="00676BFF">
                                  <w:t>Rendering time comparison</w:t>
                                </w:r>
                                <w:r w:rsidR="00FD38A6">
                                  <w:t xml:space="preserve"> between samplers using the photon map</w:t>
                                </w:r>
                                <w:r w:rsidR="00FD38A6" w:rsidRPr="00676BFF">
                                  <w:t xml:space="preserve"> tracing surface integrator</w:t>
                                </w:r>
                                <w:r w:rsidR="00FD38A6">
                                  <w:t xml:space="preserve"> with</w:t>
                                </w:r>
                                <w:r w:rsidR="00FD38A6">
                                  <w:t xml:space="preserve"> 10.000</w:t>
                                </w:r>
                                <w:r w:rsidR="00FD38A6">
                                  <w:t xml:space="preserve"> caustic photons</w:t>
                                </w:r>
                                <w:r w:rsidR="00FD38A6" w:rsidRPr="00676BFF">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8FCAD" id="Group 61" o:spid="_x0000_s1076" style="position:absolute;left:0;text-align:left;margin-left:40.95pt;margin-top:21.4pt;width:5in;height:251.2pt;z-index:251722752" coordsize="45720,31902"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AoAAAAAAAAAIQCpc0jVJmkAACZpAAAuAAAA&#10;ZHJzL2VtYmVkZGluZ3MvTWljcm9zb2Z0X0V4Y2VsX1dvcmtzaGVldDEueGxzeFBLAwQUAAYACAAA&#10;ACEAB0J/q9kBAACcCgAAEwAIAltDb250ZW50X1R5cGVzXS54bWwgogQCKK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">
                <v:shape id="Chart 59" o:spid="_x0000_s1077" type="#_x0000_t75" style="position:absolute;left:-60;top:-60;width:4584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">
                  <v:imagedata r:id="rId44" o:title=""/>
                  <o:lock v:ext="edit" aspectratio="f"/>
                </v:shape>
                <v:shape id="Text Box 60" o:spid="_x0000_s1078" type="#_x0000_t202" style="position:absolute;top:28003;width:4572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u8IA&#10;AADbAAAADwAAAGRycy9kb3ducmV2LnhtbERPz2vCMBS+C/sfwhN2EU03pYxqFJEN5i5i58Xbo3k2&#10;1ealJKl2//1yGOz48f1ebQbbijv50DhW8DLLQBBXTjdcKzh9f0zfQISIrLF1TAp+KMBm/TRaYaHd&#10;g490L2MtUgiHAhWYGLtCylAZshhmriNO3MV5izFBX0vt8ZHCbStfsyyXFhtODQY72hmqbmVvFRwW&#10;54OZ9Jf3r+1i7venfpdf61Kp5/GwXYKINMR/8Z/7UyvI0/r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i7wgAAANsAAAAPAAAAAAAAAAAAAAAAAJgCAABkcnMvZG93&#10;bnJldi54bWxQSwUGAAAAAAQABAD1AAAAhwMAAAAA&#10;" stroked="f">
                  <v:textbox style="mso-fit-shape-to-text:t" inset="0,0,0,0">
                    <w:txbxContent>
                      <w:p w14:paraId="39C1C1AA" w14:textId="31F74570" w:rsidR="0052065C" w:rsidRPr="00C54DBB" w:rsidRDefault="0052065C" w:rsidP="0052065C">
                        <w:pPr>
                          <w:pStyle w:val="Caption"/>
                          <w:rPr>
                            <w:noProof/>
                          </w:rPr>
                          <w:pPrChange w:id="490" w:author="Rafael Antunes" w:date="2016-06-17T13:48:00Z">
                            <w:pPr/>
                          </w:pPrChange>
                        </w:pPr>
                        <w:ins w:id="491" w:author="Rafael Antunes" w:date="2016-06-17T13:48:00Z">
                          <w:r>
                            <w:t xml:space="preserve">Graph </w:t>
                          </w:r>
                          <w:r>
                            <w:fldChar w:fldCharType="begin"/>
                          </w:r>
                          <w:r>
                            <w:instrText xml:space="preserve"> SEQ Graph \* ARABIC </w:instrText>
                          </w:r>
                        </w:ins>
                        <w:r>
                          <w:fldChar w:fldCharType="separate"/>
                        </w:r>
                        <w:ins w:id="492" w:author="Rafael Antunes" w:date="2016-06-17T13:48:00Z">
                          <w:r>
                            <w:rPr>
                              <w:noProof/>
                            </w:rPr>
                            <w:t>4</w:t>
                          </w:r>
                          <w:r>
                            <w:fldChar w:fldCharType="end"/>
                          </w:r>
                          <w:r>
                            <w:t xml:space="preserve">. </w:t>
                          </w:r>
                        </w:ins>
                        <w:ins w:id="493" w:author="Rafael Antunes" w:date="2016-06-17T13:50:00Z">
                          <w:r w:rsidR="00FD38A6" w:rsidRPr="00676BFF">
                            <w:t>Rendering time comparison</w:t>
                          </w:r>
                          <w:r w:rsidR="00FD38A6">
                            <w:t xml:space="preserve"> between samplers using the photon map</w:t>
                          </w:r>
                          <w:r w:rsidR="00FD38A6" w:rsidRPr="00676BFF">
                            <w:t xml:space="preserve"> tracing surface integrator</w:t>
                          </w:r>
                          <w:r w:rsidR="00FD38A6">
                            <w:t xml:space="preserve"> with</w:t>
                          </w:r>
                          <w:r w:rsidR="00FD38A6">
                            <w:t xml:space="preserve"> 10.000</w:t>
                          </w:r>
                          <w:r w:rsidR="00FD38A6">
                            <w:t xml:space="preserve"> caustic photons</w:t>
                          </w:r>
                          <w:r w:rsidR="00FD38A6" w:rsidRPr="00676BFF">
                            <w:t>.</w:t>
                          </w:r>
                        </w:ins>
                      </w:p>
                    </w:txbxContent>
                  </v:textbox>
                </v:shape>
                <w10:wrap type="topAndBottom"/>
              </v:group>
              <o:OLEObject Type="Embed" ProgID="Excel.Chart.8" ShapeID="Chart 59" DrawAspect="Content" ObjectID="_1527677102" r:id="rId45">
                <o:FieldCodes>\s</o:FieldCodes>
              </o:OLEObject>
            </w:pict>
          </mc:Fallback>
        </mc:AlternateContent>
      </w:r>
    </w:p>
    <w:p w14:paraId="36EE4127" w14:textId="49E424F1" w:rsidR="00101E45" w:rsidRDefault="00101E45" w:rsidP="00897136">
      <w:pPr>
        <w:rPr>
          <w:ins w:id="494" w:author="Rafael Antunes" w:date="2016-06-17T13:27:00Z"/>
        </w:rPr>
      </w:pPr>
    </w:p>
    <w:p w14:paraId="071949A9" w14:textId="702B9C47" w:rsidR="00101E45" w:rsidRDefault="00101E45" w:rsidP="00101E45">
      <w:pPr>
        <w:spacing w:line="259" w:lineRule="auto"/>
        <w:jc w:val="left"/>
        <w:rPr>
          <w:ins w:id="495" w:author="Rafael Antunes" w:date="2016-06-17T13:21:00Z"/>
        </w:rPr>
        <w:pPrChange w:id="496" w:author="Rafael Antunes" w:date="2016-06-17T13:27:00Z">
          <w:pPr/>
        </w:pPrChange>
      </w:pPr>
      <w:ins w:id="497" w:author="Rafael Antunes" w:date="2016-06-17T13:27:00Z">
        <w:r>
          <w:br w:type="page"/>
        </w:r>
      </w:ins>
    </w:p>
    <w:p w14:paraId="256424CC" w14:textId="437D5ED4" w:rsidR="0053033D" w:rsidRDefault="00101E45" w:rsidP="00B06EAF">
      <w:pPr>
        <w:pStyle w:val="Heading3"/>
        <w:rPr>
          <w:ins w:id="498" w:author="Rafael Antunes" w:date="2016-06-17T13:27:00Z"/>
        </w:rPr>
        <w:pPrChange w:id="499" w:author="Rafael Antunes" w:date="2016-06-17T13:56:00Z">
          <w:pPr/>
        </w:pPrChange>
      </w:pPr>
      <w:bookmarkStart w:id="500" w:name="_Toc453935136"/>
      <w:ins w:id="501" w:author="Rafael Antunes" w:date="2016-06-17T13:30:00Z">
        <w:r>
          <w:lastRenderedPageBreak/>
          <w:t>Best Candidate</w:t>
        </w:r>
      </w:ins>
      <w:bookmarkEnd w:id="500"/>
    </w:p>
    <w:p w14:paraId="715193E5" w14:textId="5AC7D102" w:rsidR="00101E45" w:rsidRDefault="00771B70" w:rsidP="00101E45">
      <w:pPr>
        <w:rPr>
          <w:ins w:id="502" w:author="Rafael Antunes" w:date="2016-06-17T13:27:00Z"/>
        </w:rPr>
        <w:pPrChange w:id="503" w:author="Rafael Antunes" w:date="2016-06-17T13:27:00Z">
          <w:pPr/>
        </w:pPrChange>
      </w:pPr>
      <w:ins w:id="504" w:author="Rafael Antunes" w:date="2016-06-17T13:30:00Z">
        <w:r w:rsidRPr="00101E45">
          <w:rPr>
            <w:noProof/>
          </w:rPr>
          <w:drawing>
            <wp:anchor distT="0" distB="0" distL="114300" distR="114300" simplePos="0" relativeHeight="251710464" behindDoc="0" locked="0" layoutInCell="1" allowOverlap="1" wp14:anchorId="551D4D2B" wp14:editId="747D790E">
              <wp:simplePos x="0" y="0"/>
              <wp:positionH relativeFrom="margin">
                <wp:align>right</wp:align>
              </wp:positionH>
              <wp:positionV relativeFrom="paragraph">
                <wp:posOffset>252730</wp:posOffset>
              </wp:positionV>
              <wp:extent cx="5612130" cy="5612130"/>
              <wp:effectExtent l="0" t="0" r="7620" b="7620"/>
              <wp:wrapTopAndBottom/>
              <wp:docPr id="52" name="Picture 52" descr="D:\Downloads\bestcandidate_256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bestcandidate_256_photonmap_10000_2000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0E2ECA4" w14:textId="455B4DE3" w:rsidR="00101E45" w:rsidRDefault="00101E45" w:rsidP="00101E45">
      <w:pPr>
        <w:rPr>
          <w:ins w:id="505" w:author="Rafael Antunes" w:date="2016-06-17T13:27:00Z"/>
        </w:rPr>
        <w:pPrChange w:id="506" w:author="Rafael Antunes" w:date="2016-06-17T13:27:00Z">
          <w:pPr/>
        </w:pPrChange>
      </w:pPr>
      <w:ins w:id="507" w:author="Rafael Antunes" w:date="2016-06-17T13:30:00Z">
        <w:r>
          <w:rPr>
            <w:noProof/>
          </w:rPr>
          <mc:AlternateContent>
            <mc:Choice Requires="wps">
              <w:drawing>
                <wp:anchor distT="0" distB="0" distL="114300" distR="114300" simplePos="0" relativeHeight="251712512" behindDoc="0" locked="0" layoutInCell="1" allowOverlap="1" wp14:anchorId="15C0D5A2" wp14:editId="0C9A0719">
                  <wp:simplePos x="0" y="0"/>
                  <wp:positionH relativeFrom="column">
                    <wp:posOffset>-3810</wp:posOffset>
                  </wp:positionH>
                  <wp:positionV relativeFrom="paragraph">
                    <wp:posOffset>5668010</wp:posOffset>
                  </wp:positionV>
                  <wp:extent cx="561213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37C7CDD0" w14:textId="7ABFA449" w:rsidR="00101E45" w:rsidRPr="002C0A98" w:rsidRDefault="00101E45" w:rsidP="00101E45">
                              <w:pPr>
                                <w:pStyle w:val="Caption"/>
                                <w:rPr>
                                  <w:noProof/>
                                </w:rPr>
                                <w:pPrChange w:id="508" w:author="Rafael Antunes" w:date="2016-06-17T13:30:00Z">
                                  <w:pPr/>
                                </w:pPrChange>
                              </w:pPr>
                              <w:ins w:id="509" w:author="Rafael Antunes" w:date="2016-06-17T13:30:00Z">
                                <w:r>
                                  <w:t xml:space="preserve">Figure </w:t>
                                </w:r>
                                <w:r>
                                  <w:fldChar w:fldCharType="begin"/>
                                </w:r>
                                <w:r>
                                  <w:instrText xml:space="preserve"> SEQ Figure \* ARABIC </w:instrText>
                                </w:r>
                              </w:ins>
                              <w:r>
                                <w:fldChar w:fldCharType="separate"/>
                              </w:r>
                              <w:ins w:id="510" w:author="Rafael Antunes" w:date="2016-06-17T13:57:00Z">
                                <w:r w:rsidR="00AE3B75">
                                  <w:rPr>
                                    <w:noProof/>
                                  </w:rPr>
                                  <w:t>15</w:t>
                                </w:r>
                              </w:ins>
                              <w:ins w:id="511" w:author="Rafael Antunes" w:date="2016-06-17T13:30:00Z">
                                <w:r>
                                  <w:fldChar w:fldCharType="end"/>
                                </w:r>
                                <w:r>
                                  <w:t xml:space="preserve">. </w:t>
                                </w:r>
                                <w:r>
                                  <w:t>Scene rendered with photon mapping</w:t>
                                </w:r>
                              </w:ins>
                              <w:ins w:id="512" w:author="Rafael Antunes" w:date="2016-06-17T13:35:00Z">
                                <w:r>
                                  <w:t xml:space="preserve"> (with caustic photons)</w:t>
                                </w:r>
                              </w:ins>
                              <w:ins w:id="513" w:author="Rafael Antunes" w:date="2016-06-17T13:30:00Z">
                                <w:r>
                                  <w:t xml:space="preserve"> and a </w:t>
                                </w:r>
                              </w:ins>
                              <w:ins w:id="514" w:author="Rafael Antunes" w:date="2016-06-17T13:32:00Z">
                                <w:r>
                                  <w:t>best candidate</w:t>
                                </w:r>
                              </w:ins>
                              <w:ins w:id="515" w:author="Rafael Antunes" w:date="2016-06-17T13:30:00Z">
                                <w:r>
                                  <w:t xml:space="preserve"> sampler.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0D5A2" id="Text Box 53" o:spid="_x0000_s1079" type="#_x0000_t202" style="position:absolute;left:0;text-align:left;margin-left:-.3pt;margin-top:446.3pt;width:441.9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eH2BPNQIAAHUEAAAOAAAAAAAAAAAA&#10;AAAAAC4CAABkcnMvZTJvRG9jLnhtbFBLAQItABQABgAIAAAAIQBi9fR+4AAAAAkBAAAPAAAAAAAA&#10;AAAAAAAAAI8EAABkcnMvZG93bnJldi54bWxQSwUGAAAAAAQABADzAAAAnAUAAAAA&#10;" stroked="f">
                  <v:textbox style="mso-fit-shape-to-text:t" inset="0,0,0,0">
                    <w:txbxContent>
                      <w:p w14:paraId="37C7CDD0" w14:textId="7ABFA449" w:rsidR="00101E45" w:rsidRPr="002C0A98" w:rsidRDefault="00101E45" w:rsidP="00101E45">
                        <w:pPr>
                          <w:pStyle w:val="Caption"/>
                          <w:rPr>
                            <w:noProof/>
                          </w:rPr>
                          <w:pPrChange w:id="516" w:author="Rafael Antunes" w:date="2016-06-17T13:30:00Z">
                            <w:pPr/>
                          </w:pPrChange>
                        </w:pPr>
                        <w:ins w:id="517" w:author="Rafael Antunes" w:date="2016-06-17T13:30:00Z">
                          <w:r>
                            <w:t xml:space="preserve">Figure </w:t>
                          </w:r>
                          <w:r>
                            <w:fldChar w:fldCharType="begin"/>
                          </w:r>
                          <w:r>
                            <w:instrText xml:space="preserve"> SEQ Figure \* ARABIC </w:instrText>
                          </w:r>
                        </w:ins>
                        <w:r>
                          <w:fldChar w:fldCharType="separate"/>
                        </w:r>
                        <w:ins w:id="518" w:author="Rafael Antunes" w:date="2016-06-17T13:57:00Z">
                          <w:r w:rsidR="00AE3B75">
                            <w:rPr>
                              <w:noProof/>
                            </w:rPr>
                            <w:t>15</w:t>
                          </w:r>
                        </w:ins>
                        <w:ins w:id="519" w:author="Rafael Antunes" w:date="2016-06-17T13:30:00Z">
                          <w:r>
                            <w:fldChar w:fldCharType="end"/>
                          </w:r>
                          <w:r>
                            <w:t xml:space="preserve">. </w:t>
                          </w:r>
                          <w:r>
                            <w:t>Scene rendered with photon mapping</w:t>
                          </w:r>
                        </w:ins>
                        <w:ins w:id="520" w:author="Rafael Antunes" w:date="2016-06-17T13:35:00Z">
                          <w:r>
                            <w:t xml:space="preserve"> (with caustic photons)</w:t>
                          </w:r>
                        </w:ins>
                        <w:ins w:id="521" w:author="Rafael Antunes" w:date="2016-06-17T13:30:00Z">
                          <w:r>
                            <w:t xml:space="preserve"> and a </w:t>
                          </w:r>
                        </w:ins>
                        <w:ins w:id="522" w:author="Rafael Antunes" w:date="2016-06-17T13:32:00Z">
                          <w:r>
                            <w:t>best candidate</w:t>
                          </w:r>
                        </w:ins>
                        <w:ins w:id="523" w:author="Rafael Antunes" w:date="2016-06-17T13:30:00Z">
                          <w:r>
                            <w:t xml:space="preserve"> sampler.</w:t>
                          </w:r>
                        </w:ins>
                      </w:p>
                    </w:txbxContent>
                  </v:textbox>
                  <w10:wrap type="topAndBottom"/>
                </v:shape>
              </w:pict>
            </mc:Fallback>
          </mc:AlternateContent>
        </w:r>
      </w:ins>
    </w:p>
    <w:p w14:paraId="7C9D3B06" w14:textId="54173F5C" w:rsidR="00101E45" w:rsidRDefault="00101E45">
      <w:pPr>
        <w:spacing w:line="259" w:lineRule="auto"/>
        <w:jc w:val="left"/>
        <w:rPr>
          <w:ins w:id="524" w:author="Rafael Antunes" w:date="2016-06-17T13:27:00Z"/>
        </w:rPr>
      </w:pPr>
      <w:ins w:id="525" w:author="Rafael Antunes" w:date="2016-06-17T13:27:00Z">
        <w:r>
          <w:br w:type="page"/>
        </w:r>
      </w:ins>
    </w:p>
    <w:p w14:paraId="1AE69819" w14:textId="60C2227F" w:rsidR="00101E45" w:rsidRDefault="00101E45" w:rsidP="00B06EAF">
      <w:pPr>
        <w:pStyle w:val="Heading3"/>
        <w:rPr>
          <w:ins w:id="526" w:author="Rafael Antunes" w:date="2016-06-17T13:34:00Z"/>
        </w:rPr>
        <w:pPrChange w:id="527" w:author="Rafael Antunes" w:date="2016-06-17T13:56:00Z">
          <w:pPr/>
        </w:pPrChange>
      </w:pPr>
      <w:bookmarkStart w:id="528" w:name="_Toc453935137"/>
      <w:ins w:id="529" w:author="Rafael Antunes" w:date="2016-06-17T13:34:00Z">
        <w:r>
          <w:lastRenderedPageBreak/>
          <w:t>Halton</w:t>
        </w:r>
        <w:bookmarkEnd w:id="528"/>
      </w:ins>
    </w:p>
    <w:p w14:paraId="16589E6B" w14:textId="77777777" w:rsidR="00101E45" w:rsidRDefault="00101E45" w:rsidP="00101E45">
      <w:pPr>
        <w:rPr>
          <w:ins w:id="530" w:author="Rafael Antunes" w:date="2016-06-17T13:34:00Z"/>
        </w:rPr>
        <w:pPrChange w:id="531" w:author="Rafael Antunes" w:date="2016-06-17T13:34:00Z">
          <w:pPr/>
        </w:pPrChange>
      </w:pPr>
    </w:p>
    <w:p w14:paraId="12B241C0" w14:textId="61C7FEE9" w:rsidR="00101E45" w:rsidRPr="00101E45" w:rsidRDefault="00101E45" w:rsidP="00101E45">
      <w:pPr>
        <w:rPr>
          <w:ins w:id="532" w:author="Rafael Antunes" w:date="2016-06-17T13:21:00Z"/>
          <w:rPrChange w:id="533" w:author="Rafael Antunes" w:date="2016-06-17T13:34:00Z">
            <w:rPr>
              <w:ins w:id="534" w:author="Rafael Antunes" w:date="2016-06-17T13:21:00Z"/>
            </w:rPr>
          </w:rPrChange>
        </w:rPr>
        <w:pPrChange w:id="535" w:author="Rafael Antunes" w:date="2016-06-17T13:34:00Z">
          <w:pPr/>
        </w:pPrChange>
      </w:pPr>
      <w:ins w:id="536" w:author="Rafael Antunes" w:date="2016-06-17T13:34:00Z">
        <w:r>
          <w:rPr>
            <w:noProof/>
          </w:rPr>
          <mc:AlternateContent>
            <mc:Choice Requires="wps">
              <w:drawing>
                <wp:anchor distT="0" distB="0" distL="114300" distR="114300" simplePos="0" relativeHeight="251715584" behindDoc="0" locked="0" layoutInCell="1" allowOverlap="1" wp14:anchorId="508B0949" wp14:editId="0C0F0B0C">
                  <wp:simplePos x="0" y="0"/>
                  <wp:positionH relativeFrom="column">
                    <wp:posOffset>-3810</wp:posOffset>
                  </wp:positionH>
                  <wp:positionV relativeFrom="paragraph">
                    <wp:posOffset>5668010</wp:posOffset>
                  </wp:positionV>
                  <wp:extent cx="56121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65290173" w14:textId="4A1F39C1" w:rsidR="00101E45" w:rsidRPr="006C7D22" w:rsidRDefault="00101E45" w:rsidP="00101E45">
                              <w:pPr>
                                <w:pStyle w:val="Caption"/>
                                <w:rPr>
                                  <w:noProof/>
                                </w:rPr>
                                <w:pPrChange w:id="537" w:author="Rafael Antunes" w:date="2016-06-17T13:34:00Z">
                                  <w:pPr/>
                                </w:pPrChange>
                              </w:pPr>
                              <w:ins w:id="538" w:author="Rafael Antunes" w:date="2016-06-17T13:34:00Z">
                                <w:r>
                                  <w:t xml:space="preserve">Figure </w:t>
                                </w:r>
                                <w:r>
                                  <w:fldChar w:fldCharType="begin"/>
                                </w:r>
                                <w:r>
                                  <w:instrText xml:space="preserve"> SEQ Figure \* ARABIC </w:instrText>
                                </w:r>
                              </w:ins>
                              <w:r>
                                <w:fldChar w:fldCharType="separate"/>
                              </w:r>
                              <w:ins w:id="539" w:author="Rafael Antunes" w:date="2016-06-17T13:57:00Z">
                                <w:r w:rsidR="00AE3B75">
                                  <w:rPr>
                                    <w:noProof/>
                                  </w:rPr>
                                  <w:t>16</w:t>
                                </w:r>
                              </w:ins>
                              <w:ins w:id="540" w:author="Rafael Antunes" w:date="2016-06-17T13:34:00Z">
                                <w:r>
                                  <w:fldChar w:fldCharType="end"/>
                                </w:r>
                              </w:ins>
                              <w:ins w:id="541" w:author="Rafael Antunes" w:date="2016-06-17T13:35:00Z">
                                <w:r>
                                  <w:t xml:space="preserve">. </w:t>
                                </w:r>
                                <w:r>
                                  <w:t xml:space="preserve">Scene rendered with photon mapping </w:t>
                                </w:r>
                                <w:r>
                                  <w:t xml:space="preserve">(with caustic photons) </w:t>
                                </w:r>
                                <w:r>
                                  <w:t xml:space="preserve">and a </w:t>
                                </w:r>
                                <w:r>
                                  <w:t xml:space="preserve">halton </w:t>
                                </w:r>
                                <w:r>
                                  <w:t>sampler.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B0949" id="Text Box 55" o:spid="_x0000_s1080" type="#_x0000_t202" style="position:absolute;left:0;text-align:left;margin-left:-.3pt;margin-top:446.3pt;width:441.9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" stroked="f">
                  <v:textbox style="mso-fit-shape-to-text:t" inset="0,0,0,0">
                    <w:txbxContent>
                      <w:p w14:paraId="65290173" w14:textId="4A1F39C1" w:rsidR="00101E45" w:rsidRPr="006C7D22" w:rsidRDefault="00101E45" w:rsidP="00101E45">
                        <w:pPr>
                          <w:pStyle w:val="Caption"/>
                          <w:rPr>
                            <w:noProof/>
                          </w:rPr>
                          <w:pPrChange w:id="542" w:author="Rafael Antunes" w:date="2016-06-17T13:34:00Z">
                            <w:pPr/>
                          </w:pPrChange>
                        </w:pPr>
                        <w:ins w:id="543" w:author="Rafael Antunes" w:date="2016-06-17T13:34:00Z">
                          <w:r>
                            <w:t xml:space="preserve">Figure </w:t>
                          </w:r>
                          <w:r>
                            <w:fldChar w:fldCharType="begin"/>
                          </w:r>
                          <w:r>
                            <w:instrText xml:space="preserve"> SEQ Figure \* ARABIC </w:instrText>
                          </w:r>
                        </w:ins>
                        <w:r>
                          <w:fldChar w:fldCharType="separate"/>
                        </w:r>
                        <w:ins w:id="544" w:author="Rafael Antunes" w:date="2016-06-17T13:57:00Z">
                          <w:r w:rsidR="00AE3B75">
                            <w:rPr>
                              <w:noProof/>
                            </w:rPr>
                            <w:t>16</w:t>
                          </w:r>
                        </w:ins>
                        <w:ins w:id="545" w:author="Rafael Antunes" w:date="2016-06-17T13:34:00Z">
                          <w:r>
                            <w:fldChar w:fldCharType="end"/>
                          </w:r>
                        </w:ins>
                        <w:ins w:id="546" w:author="Rafael Antunes" w:date="2016-06-17T13:35:00Z">
                          <w:r>
                            <w:t xml:space="preserve">. </w:t>
                          </w:r>
                          <w:r>
                            <w:t xml:space="preserve">Scene rendered with photon mapping </w:t>
                          </w:r>
                          <w:r>
                            <w:t xml:space="preserve">(with caustic photons) </w:t>
                          </w:r>
                          <w:r>
                            <w:t xml:space="preserve">and a </w:t>
                          </w:r>
                          <w:r>
                            <w:t xml:space="preserve">halton </w:t>
                          </w:r>
                          <w:r>
                            <w:t>sampler.</w:t>
                          </w:r>
                        </w:ins>
                      </w:p>
                    </w:txbxContent>
                  </v:textbox>
                  <w10:wrap type="topAndBottom"/>
                </v:shape>
              </w:pict>
            </mc:Fallback>
          </mc:AlternateContent>
        </w:r>
        <w:r w:rsidRPr="00101E45">
          <w:rPr>
            <w:noProof/>
          </w:rPr>
          <w:drawing>
            <wp:anchor distT="0" distB="0" distL="114300" distR="114300" simplePos="0" relativeHeight="251713536" behindDoc="0" locked="0" layoutInCell="1" allowOverlap="1" wp14:anchorId="32CBE847" wp14:editId="38279158">
              <wp:simplePos x="0" y="0"/>
              <wp:positionH relativeFrom="margin">
                <wp:align>center</wp:align>
              </wp:positionH>
              <wp:positionV relativeFrom="paragraph">
                <wp:posOffset>-1270</wp:posOffset>
              </wp:positionV>
              <wp:extent cx="5612130" cy="5612130"/>
              <wp:effectExtent l="0" t="0" r="7620" b="7620"/>
              <wp:wrapTopAndBottom/>
              <wp:docPr id="54" name="Picture 54" descr="D:\Downloads\halton-256-photonmap-10000-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halton-256-photonmap-10000-2000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461EED4" w14:textId="5B910D88" w:rsidR="00101E45" w:rsidRDefault="00101E45">
      <w:pPr>
        <w:spacing w:line="259" w:lineRule="auto"/>
        <w:jc w:val="left"/>
        <w:rPr>
          <w:ins w:id="547" w:author="Rafael Antunes" w:date="2016-06-17T13:34:00Z"/>
        </w:rPr>
      </w:pPr>
      <w:ins w:id="548" w:author="Rafael Antunes" w:date="2016-06-17T13:34:00Z">
        <w:r>
          <w:br w:type="page"/>
        </w:r>
      </w:ins>
    </w:p>
    <w:p w14:paraId="66C10FBE" w14:textId="7985172E" w:rsidR="00897136" w:rsidRDefault="00F839D5" w:rsidP="00B06EAF">
      <w:pPr>
        <w:pStyle w:val="Heading3"/>
        <w:rPr>
          <w:ins w:id="549" w:author="Rafael Antunes" w:date="2016-06-17T13:52:00Z"/>
        </w:rPr>
        <w:pPrChange w:id="550" w:author="Rafael Antunes" w:date="2016-06-17T13:56:00Z">
          <w:pPr/>
        </w:pPrChange>
      </w:pPr>
      <w:bookmarkStart w:id="551" w:name="_Toc453935138"/>
      <w:ins w:id="552" w:author="Rafael Antunes" w:date="2016-06-17T13:52:00Z">
        <w:r>
          <w:lastRenderedPageBreak/>
          <w:t>Low Discrepancy</w:t>
        </w:r>
        <w:bookmarkEnd w:id="551"/>
      </w:ins>
    </w:p>
    <w:p w14:paraId="022250DE" w14:textId="192AC10B" w:rsidR="00F839D5" w:rsidRPr="00F839D5" w:rsidRDefault="00473162" w:rsidP="00F839D5">
      <w:pPr>
        <w:rPr>
          <w:ins w:id="553" w:author="Rafael Antunes" w:date="2016-06-17T13:52:00Z"/>
          <w:rPrChange w:id="554" w:author="Rafael Antunes" w:date="2016-06-17T13:52:00Z">
            <w:rPr>
              <w:ins w:id="555" w:author="Rafael Antunes" w:date="2016-06-17T13:52:00Z"/>
            </w:rPr>
          </w:rPrChange>
        </w:rPr>
        <w:pPrChange w:id="556" w:author="Rafael Antunes" w:date="2016-06-17T13:52:00Z">
          <w:pPr/>
        </w:pPrChange>
      </w:pPr>
      <w:r>
        <w:rPr>
          <w:noProof/>
        </w:rPr>
        <mc:AlternateContent>
          <mc:Choice Requires="wpg">
            <w:drawing>
              <wp:anchor distT="0" distB="0" distL="114300" distR="114300" simplePos="0" relativeHeight="251726848" behindDoc="0" locked="0" layoutInCell="1" allowOverlap="1" wp14:anchorId="183C8A68" wp14:editId="60FFA978">
                <wp:simplePos x="0" y="0"/>
                <wp:positionH relativeFrom="column">
                  <wp:posOffset>-3810</wp:posOffset>
                </wp:positionH>
                <wp:positionV relativeFrom="paragraph">
                  <wp:posOffset>271780</wp:posOffset>
                </wp:positionV>
                <wp:extent cx="5612130" cy="5925820"/>
                <wp:effectExtent l="0" t="0" r="7620" b="0"/>
                <wp:wrapTopAndBottom/>
                <wp:docPr id="65" name="Group 6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2" name="Picture 62" descr="D:\Downloads\lowdiscrepancy_256_photonmap_10000_20000.jp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4" name="Text Box 64"/>
                        <wps:cNvSpPr txBox="1"/>
                        <wps:spPr>
                          <a:xfrm>
                            <a:off x="0" y="5667375"/>
                            <a:ext cx="5612130" cy="258445"/>
                          </a:xfrm>
                          <a:prstGeom prst="rect">
                            <a:avLst/>
                          </a:prstGeom>
                          <a:solidFill>
                            <a:prstClr val="white"/>
                          </a:solidFill>
                          <a:ln>
                            <a:noFill/>
                          </a:ln>
                          <a:effectLst/>
                        </wps:spPr>
                        <wps:txbx>
                          <w:txbxContent>
                            <w:p w14:paraId="2A092982" w14:textId="636FD070" w:rsidR="00F839D5" w:rsidRPr="001E3419" w:rsidRDefault="00F839D5" w:rsidP="00F839D5">
                              <w:pPr>
                                <w:pStyle w:val="Caption"/>
                                <w:rPr>
                                  <w:noProof/>
                                </w:rPr>
                                <w:pPrChange w:id="557" w:author="Rafael Antunes" w:date="2016-06-17T13:52:00Z">
                                  <w:pPr/>
                                </w:pPrChange>
                              </w:pPr>
                              <w:ins w:id="558" w:author="Rafael Antunes" w:date="2016-06-17T13:52:00Z">
                                <w:r>
                                  <w:t xml:space="preserve">Figure </w:t>
                                </w:r>
                                <w:r>
                                  <w:fldChar w:fldCharType="begin"/>
                                </w:r>
                                <w:r>
                                  <w:instrText xml:space="preserve"> SEQ Figure \* ARABIC </w:instrText>
                                </w:r>
                              </w:ins>
                              <w:r>
                                <w:fldChar w:fldCharType="separate"/>
                              </w:r>
                              <w:ins w:id="559" w:author="Rafael Antunes" w:date="2016-06-17T13:57:00Z">
                                <w:r w:rsidR="00AE3B75">
                                  <w:rPr>
                                    <w:noProof/>
                                  </w:rPr>
                                  <w:t>17</w:t>
                                </w:r>
                              </w:ins>
                              <w:ins w:id="560" w:author="Rafael Antunes" w:date="2016-06-17T13:52:00Z">
                                <w:r>
                                  <w:fldChar w:fldCharType="end"/>
                                </w:r>
                                <w:r>
                                  <w:t xml:space="preserve">. </w:t>
                                </w:r>
                                <w:r>
                                  <w:t xml:space="preserve">Scene rendered with photon mapping (with caustic photons) and a </w:t>
                                </w:r>
                                <w:r>
                                  <w:t>low discrepancy</w:t>
                                </w:r>
                                <w:r>
                                  <w:t xml:space="preserve"> sampler.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C8A68" id="Group 65" o:spid="_x0000_s1081" style="position:absolute;left:0;text-align:left;margin-left:-.3pt;margin-top:21.4pt;width:441.9pt;height:466.6pt;z-index:25172684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">
                <v:shape id="Picture 62" o:spid="_x0000_s1082"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72U7DAAAA2wAAAA8AAABkcnMvZG93bnJldi54bWxEj0GLwjAUhO/C/ofwFrzZ1KKydI0iC8Ki&#10;CFr3sMdH82yrzUtpoq3/3giCx2FmvmHmy97U4katqywrGEcxCOLc6ooLBX/H9egLhPPIGmvLpOBO&#10;DpaLj8EcU207PtAt84UIEHYpKii9b1IpXV6SQRfZhjh4J9sa9EG2hdQtdgFuapnE8UwarDgslNjQ&#10;T0n5JbsaBZd6sv8/y+26O2x2u6k5JZlbJUoNP/vVNwhPvX+HX+1frWCWwP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HvZTsMAAADbAAAADwAAAAAAAAAAAAAAAACf&#10;AgAAZHJzL2Rvd25yZXYueG1sUEsFBgAAAAAEAAQA9wAAAI8DAAAAAA==&#10;">
                  <v:imagedata r:id="rId49" o:title="lowdiscrepancy_256_photonmap_10000_20000"/>
                  <v:path arrowok="t"/>
                </v:shape>
                <v:shape id="Text Box 64" o:spid="_x0000_s1083"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uuMYA&#10;AADbAAAADwAAAGRycy9kb3ducmV2LnhtbESPQUvDQBSE7wX/w/IEL8VutCFI7LaUomC9lMZcvD2y&#10;r9lo9m3Y3bTx37uC0OMwM98wq81ke3EmHzrHCh4WGQjixumOWwX1x+v9E4gQkTX2jknBDwXYrG9m&#10;Kyy1u/CRzlVsRYJwKFGBiXEopQyNIYth4Qbi5J2ctxiT9K3UHi8Jbnv5mGWFtNhxWjA40M5Q812N&#10;VsEh/zyY+Xh6ed/mS7+vx13x1VZK3d1O22cQkaZ4Df+337SCIoe/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zuuMYAAADbAAAADwAAAAAAAAAAAAAAAACYAgAAZHJz&#10;L2Rvd25yZXYueG1sUEsFBgAAAAAEAAQA9QAAAIsDAAAAAA==&#10;" stroked="f">
                  <v:textbox style="mso-fit-shape-to-text:t" inset="0,0,0,0">
                    <w:txbxContent>
                      <w:p w14:paraId="2A092982" w14:textId="636FD070" w:rsidR="00F839D5" w:rsidRPr="001E3419" w:rsidRDefault="00F839D5" w:rsidP="00F839D5">
                        <w:pPr>
                          <w:pStyle w:val="Caption"/>
                          <w:rPr>
                            <w:noProof/>
                          </w:rPr>
                          <w:pPrChange w:id="561" w:author="Rafael Antunes" w:date="2016-06-17T13:52:00Z">
                            <w:pPr/>
                          </w:pPrChange>
                        </w:pPr>
                        <w:ins w:id="562" w:author="Rafael Antunes" w:date="2016-06-17T13:52:00Z">
                          <w:r>
                            <w:t xml:space="preserve">Figure </w:t>
                          </w:r>
                          <w:r>
                            <w:fldChar w:fldCharType="begin"/>
                          </w:r>
                          <w:r>
                            <w:instrText xml:space="preserve"> SEQ Figure \* ARABIC </w:instrText>
                          </w:r>
                        </w:ins>
                        <w:r>
                          <w:fldChar w:fldCharType="separate"/>
                        </w:r>
                        <w:ins w:id="563" w:author="Rafael Antunes" w:date="2016-06-17T13:57:00Z">
                          <w:r w:rsidR="00AE3B75">
                            <w:rPr>
                              <w:noProof/>
                            </w:rPr>
                            <w:t>17</w:t>
                          </w:r>
                        </w:ins>
                        <w:ins w:id="564" w:author="Rafael Antunes" w:date="2016-06-17T13:52:00Z">
                          <w:r>
                            <w:fldChar w:fldCharType="end"/>
                          </w:r>
                          <w:r>
                            <w:t xml:space="preserve">. </w:t>
                          </w:r>
                          <w:r>
                            <w:t xml:space="preserve">Scene rendered with photon mapping (with caustic photons) and a </w:t>
                          </w:r>
                          <w:r>
                            <w:t>low discrepancy</w:t>
                          </w:r>
                          <w:r>
                            <w:t xml:space="preserve"> sampler.</w:t>
                          </w:r>
                        </w:ins>
                      </w:p>
                    </w:txbxContent>
                  </v:textbox>
                </v:shape>
                <w10:wrap type="topAndBottom"/>
              </v:group>
            </w:pict>
          </mc:Fallback>
        </mc:AlternateContent>
      </w:r>
    </w:p>
    <w:p w14:paraId="77E394F7" w14:textId="6992EFCF" w:rsidR="00F839D5" w:rsidRDefault="00F839D5" w:rsidP="00897136">
      <w:pPr>
        <w:rPr>
          <w:ins w:id="565" w:author="Rafael Antunes" w:date="2016-06-17T13:52:00Z"/>
        </w:rPr>
      </w:pPr>
    </w:p>
    <w:p w14:paraId="70D6CC47" w14:textId="01D74B4F" w:rsidR="00F839D5" w:rsidRDefault="00F839D5">
      <w:pPr>
        <w:spacing w:line="259" w:lineRule="auto"/>
        <w:jc w:val="left"/>
        <w:rPr>
          <w:ins w:id="566" w:author="Rafael Antunes" w:date="2016-06-17T13:52:00Z"/>
        </w:rPr>
      </w:pPr>
      <w:ins w:id="567" w:author="Rafael Antunes" w:date="2016-06-17T13:52:00Z">
        <w:r>
          <w:br w:type="page"/>
        </w:r>
      </w:ins>
    </w:p>
    <w:p w14:paraId="3B70C907" w14:textId="247E1A8E" w:rsidR="00F839D5" w:rsidRDefault="00473162" w:rsidP="00B06EAF">
      <w:pPr>
        <w:pStyle w:val="Heading3"/>
        <w:rPr>
          <w:ins w:id="568" w:author="Rafael Antunes" w:date="2016-06-17T13:53:00Z"/>
        </w:rPr>
        <w:pPrChange w:id="569" w:author="Rafael Antunes" w:date="2016-06-17T13:56:00Z">
          <w:pPr/>
        </w:pPrChange>
      </w:pPr>
      <w:bookmarkStart w:id="570" w:name="_Toc453935139"/>
      <w:ins w:id="571" w:author="Rafael Antunes" w:date="2016-06-17T13:53:00Z">
        <w:r>
          <w:lastRenderedPageBreak/>
          <w:t>Random</w:t>
        </w:r>
        <w:bookmarkEnd w:id="570"/>
      </w:ins>
    </w:p>
    <w:p w14:paraId="09112C4D" w14:textId="1120C213" w:rsidR="00473162" w:rsidRDefault="00473162" w:rsidP="00897136">
      <w:pPr>
        <w:rPr>
          <w:ins w:id="572" w:author="Rafael Antunes" w:date="2016-06-17T13:53:00Z"/>
        </w:rPr>
      </w:pPr>
      <w:r>
        <w:rPr>
          <w:noProof/>
        </w:rPr>
        <mc:AlternateContent>
          <mc:Choice Requires="wpg">
            <w:drawing>
              <wp:anchor distT="0" distB="0" distL="114300" distR="114300" simplePos="0" relativeHeight="251730944" behindDoc="0" locked="0" layoutInCell="1" allowOverlap="1" wp14:anchorId="30C21FDB" wp14:editId="41301703">
                <wp:simplePos x="0" y="0"/>
                <wp:positionH relativeFrom="column">
                  <wp:posOffset>-3810</wp:posOffset>
                </wp:positionH>
                <wp:positionV relativeFrom="paragraph">
                  <wp:posOffset>271780</wp:posOffset>
                </wp:positionV>
                <wp:extent cx="5612130" cy="5925820"/>
                <wp:effectExtent l="0" t="0" r="7620" b="0"/>
                <wp:wrapTopAndBottom/>
                <wp:docPr id="68" name="Group 6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6" name="Picture 66" descr="D:\Downloads\random_256_photonmap_10000_20000.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7" name="Text Box 67"/>
                        <wps:cNvSpPr txBox="1"/>
                        <wps:spPr>
                          <a:xfrm>
                            <a:off x="0" y="5667375"/>
                            <a:ext cx="5612130" cy="258445"/>
                          </a:xfrm>
                          <a:prstGeom prst="rect">
                            <a:avLst/>
                          </a:prstGeom>
                          <a:solidFill>
                            <a:prstClr val="white"/>
                          </a:solidFill>
                          <a:ln>
                            <a:noFill/>
                          </a:ln>
                          <a:effectLst/>
                        </wps:spPr>
                        <wps:txbx>
                          <w:txbxContent>
                            <w:p w14:paraId="7DD21926" w14:textId="42791839" w:rsidR="00473162" w:rsidRPr="00133E5D" w:rsidRDefault="00473162" w:rsidP="00473162">
                              <w:pPr>
                                <w:pStyle w:val="Caption"/>
                                <w:rPr>
                                  <w:noProof/>
                                </w:rPr>
                                <w:pPrChange w:id="573" w:author="Rafael Antunes" w:date="2016-06-17T13:53:00Z">
                                  <w:pPr/>
                                </w:pPrChange>
                              </w:pPr>
                              <w:ins w:id="574" w:author="Rafael Antunes" w:date="2016-06-17T13:53:00Z">
                                <w:r>
                                  <w:t xml:space="preserve">Figure </w:t>
                                </w:r>
                                <w:r>
                                  <w:fldChar w:fldCharType="begin"/>
                                </w:r>
                                <w:r>
                                  <w:instrText xml:space="preserve"> SEQ Figure \* ARABIC </w:instrText>
                                </w:r>
                              </w:ins>
                              <w:r>
                                <w:fldChar w:fldCharType="separate"/>
                              </w:r>
                              <w:ins w:id="575" w:author="Rafael Antunes" w:date="2016-06-17T13:57:00Z">
                                <w:r w:rsidR="00AE3B75">
                                  <w:rPr>
                                    <w:noProof/>
                                  </w:rPr>
                                  <w:t>18</w:t>
                                </w:r>
                              </w:ins>
                              <w:ins w:id="576" w:author="Rafael Antunes" w:date="2016-06-17T13:53:00Z">
                                <w:r>
                                  <w:fldChar w:fldCharType="end"/>
                                </w:r>
                              </w:ins>
                              <w:ins w:id="577" w:author="Rafael Antunes" w:date="2016-06-17T13:54:00Z">
                                <w:r>
                                  <w:t xml:space="preserve">. </w:t>
                                </w:r>
                                <w:r>
                                  <w:t xml:space="preserve">Scene rendered with photon mapping (with caustic photons) and a </w:t>
                                </w:r>
                                <w:r>
                                  <w:t xml:space="preserve">random </w:t>
                                </w:r>
                                <w:r>
                                  <w:t>sampler.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C21FDB" id="Group 68" o:spid="_x0000_s1084" style="position:absolute;left:0;text-align:left;margin-left:-.3pt;margin-top:21.4pt;width:441.9pt;height:466.6pt;z-index:25173094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">
                <v:shape id="Picture 66" o:spid="_x0000_s1085"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adkvEAAAA2wAAAA8AAABkcnMvZG93bnJldi54bWxEj0FrwkAUhO9C/8PyCt50o4cg0VVCobTQ&#10;HqrmYG+P7GsSzL7dZNcY/31XEDwOM/MNs9mNphUD9b6xrGAxT0AQl1Y3XCkoju+zFQgfkDW2lknB&#10;jTzsti+TDWbaXnlPwyFUIkLYZ6igDsFlUvqyJoN+bh1x9P5sbzBE2VdS93iNcNPKZZKk0mDDcaFG&#10;R281lefDxSgYOvpZ/OZUue704b5Hfe7yr0Kp6euYr0EEGsMz/Gh/agVpCvcv8QfI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adkvEAAAA2wAAAA8AAAAAAAAAAAAAAAAA&#10;nwIAAGRycy9kb3ducmV2LnhtbFBLBQYAAAAABAAEAPcAAACQAwAAAAA=&#10;">
                  <v:imagedata r:id="rId51" o:title="random_256_photonmap_10000_20000"/>
                  <v:path arrowok="t"/>
                </v:shape>
                <v:shape id="Text Box 67" o:spid="_x0000_s1086"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7DD21926" w14:textId="42791839" w:rsidR="00473162" w:rsidRPr="00133E5D" w:rsidRDefault="00473162" w:rsidP="00473162">
                        <w:pPr>
                          <w:pStyle w:val="Caption"/>
                          <w:rPr>
                            <w:noProof/>
                          </w:rPr>
                          <w:pPrChange w:id="578" w:author="Rafael Antunes" w:date="2016-06-17T13:53:00Z">
                            <w:pPr/>
                          </w:pPrChange>
                        </w:pPr>
                        <w:ins w:id="579" w:author="Rafael Antunes" w:date="2016-06-17T13:53:00Z">
                          <w:r>
                            <w:t xml:space="preserve">Figure </w:t>
                          </w:r>
                          <w:r>
                            <w:fldChar w:fldCharType="begin"/>
                          </w:r>
                          <w:r>
                            <w:instrText xml:space="preserve"> SEQ Figure \* ARABIC </w:instrText>
                          </w:r>
                        </w:ins>
                        <w:r>
                          <w:fldChar w:fldCharType="separate"/>
                        </w:r>
                        <w:ins w:id="580" w:author="Rafael Antunes" w:date="2016-06-17T13:57:00Z">
                          <w:r w:rsidR="00AE3B75">
                            <w:rPr>
                              <w:noProof/>
                            </w:rPr>
                            <w:t>18</w:t>
                          </w:r>
                        </w:ins>
                        <w:ins w:id="581" w:author="Rafael Antunes" w:date="2016-06-17T13:53:00Z">
                          <w:r>
                            <w:fldChar w:fldCharType="end"/>
                          </w:r>
                        </w:ins>
                        <w:ins w:id="582" w:author="Rafael Antunes" w:date="2016-06-17T13:54:00Z">
                          <w:r>
                            <w:t xml:space="preserve">. </w:t>
                          </w:r>
                          <w:r>
                            <w:t xml:space="preserve">Scene rendered with photon mapping (with caustic photons) and a </w:t>
                          </w:r>
                          <w:r>
                            <w:t xml:space="preserve">random </w:t>
                          </w:r>
                          <w:r>
                            <w:t>sampler.</w:t>
                          </w:r>
                        </w:ins>
                      </w:p>
                    </w:txbxContent>
                  </v:textbox>
                </v:shape>
                <w10:wrap type="topAndBottom"/>
              </v:group>
            </w:pict>
          </mc:Fallback>
        </mc:AlternateContent>
      </w:r>
    </w:p>
    <w:p w14:paraId="0DECF327" w14:textId="35EB1D23" w:rsidR="00473162" w:rsidRDefault="00473162" w:rsidP="00897136">
      <w:pPr>
        <w:rPr>
          <w:ins w:id="583" w:author="Rafael Antunes" w:date="2016-06-17T13:53:00Z"/>
        </w:rPr>
      </w:pPr>
    </w:p>
    <w:p w14:paraId="53314703" w14:textId="5E880925" w:rsidR="00473162" w:rsidRDefault="00473162">
      <w:pPr>
        <w:spacing w:line="259" w:lineRule="auto"/>
        <w:jc w:val="left"/>
        <w:rPr>
          <w:ins w:id="584" w:author="Rafael Antunes" w:date="2016-06-17T13:53:00Z"/>
        </w:rPr>
      </w:pPr>
      <w:ins w:id="585" w:author="Rafael Antunes" w:date="2016-06-17T13:53:00Z">
        <w:r>
          <w:br w:type="page"/>
        </w:r>
      </w:ins>
    </w:p>
    <w:p w14:paraId="23D3C302" w14:textId="60D752FC" w:rsidR="00473162" w:rsidRDefault="00501018" w:rsidP="00B06EAF">
      <w:pPr>
        <w:pStyle w:val="Heading3"/>
        <w:rPr>
          <w:ins w:id="586" w:author="Rafael Antunes" w:date="2016-06-17T13:54:00Z"/>
        </w:rPr>
        <w:pPrChange w:id="587" w:author="Rafael Antunes" w:date="2016-06-17T13:56:00Z">
          <w:pPr/>
        </w:pPrChange>
      </w:pPr>
      <w:bookmarkStart w:id="588" w:name="_Toc453935140"/>
      <w:ins w:id="589" w:author="Rafael Antunes" w:date="2016-06-17T13:54:00Z">
        <w:r>
          <w:lastRenderedPageBreak/>
          <w:t>Stratified</w:t>
        </w:r>
        <w:bookmarkEnd w:id="588"/>
      </w:ins>
    </w:p>
    <w:p w14:paraId="194C8CF5" w14:textId="77777777" w:rsidR="00501018" w:rsidRDefault="00501018" w:rsidP="00897136">
      <w:pPr>
        <w:rPr>
          <w:ins w:id="590" w:author="Rafael Antunes" w:date="2016-06-17T13:54:00Z"/>
        </w:rPr>
      </w:pPr>
    </w:p>
    <w:p w14:paraId="28C853D2" w14:textId="7A015483" w:rsidR="00501018" w:rsidRDefault="00501018" w:rsidP="00897136">
      <w:pPr>
        <w:rPr>
          <w:ins w:id="591" w:author="Rafael Antunes" w:date="2016-06-17T13:54:00Z"/>
        </w:rPr>
      </w:pPr>
      <w:ins w:id="592" w:author="Rafael Antunes" w:date="2016-06-17T13:54:00Z">
        <w:r>
          <w:rPr>
            <w:noProof/>
          </w:rPr>
          <mc:AlternateContent>
            <mc:Choice Requires="wps">
              <w:drawing>
                <wp:anchor distT="0" distB="0" distL="114300" distR="114300" simplePos="0" relativeHeight="251734016" behindDoc="0" locked="0" layoutInCell="1" allowOverlap="1" wp14:anchorId="20141F6D" wp14:editId="660CF48B">
                  <wp:simplePos x="0" y="0"/>
                  <wp:positionH relativeFrom="column">
                    <wp:posOffset>-3810</wp:posOffset>
                  </wp:positionH>
                  <wp:positionV relativeFrom="paragraph">
                    <wp:posOffset>5668010</wp:posOffset>
                  </wp:positionV>
                  <wp:extent cx="561213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4F163AD8" w14:textId="4494C8F0" w:rsidR="00501018" w:rsidRPr="005879FD" w:rsidRDefault="00501018" w:rsidP="00501018">
                              <w:pPr>
                                <w:pStyle w:val="Caption"/>
                                <w:rPr>
                                  <w:noProof/>
                                </w:rPr>
                                <w:pPrChange w:id="593" w:author="Rafael Antunes" w:date="2016-06-17T13:54:00Z">
                                  <w:pPr/>
                                </w:pPrChange>
                              </w:pPr>
                              <w:ins w:id="594" w:author="Rafael Antunes" w:date="2016-06-17T13:54:00Z">
                                <w:r>
                                  <w:t xml:space="preserve">Figure </w:t>
                                </w:r>
                                <w:r>
                                  <w:fldChar w:fldCharType="begin"/>
                                </w:r>
                                <w:r>
                                  <w:instrText xml:space="preserve"> SEQ Figure \* ARABIC </w:instrText>
                                </w:r>
                              </w:ins>
                              <w:r>
                                <w:fldChar w:fldCharType="separate"/>
                              </w:r>
                              <w:ins w:id="595" w:author="Rafael Antunes" w:date="2016-06-17T13:57:00Z">
                                <w:r w:rsidR="00AE3B75">
                                  <w:rPr>
                                    <w:noProof/>
                                  </w:rPr>
                                  <w:t>19</w:t>
                                </w:r>
                              </w:ins>
                              <w:ins w:id="596" w:author="Rafael Antunes" w:date="2016-06-17T13:54:00Z">
                                <w:r>
                                  <w:fldChar w:fldCharType="end"/>
                                </w:r>
                                <w:r>
                                  <w:t xml:space="preserve">. </w:t>
                                </w:r>
                                <w:r>
                                  <w:t xml:space="preserve">Scene rendered with photon mapping (with caustic photons) and a </w:t>
                                </w:r>
                                <w:r>
                                  <w:t>stratified</w:t>
                                </w:r>
                                <w:r>
                                  <w:t xml:space="preserve"> sampler.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41F6D" id="Text Box 70" o:spid="_x0000_s1087" type="#_x0000_t202" style="position:absolute;left:0;text-align:left;margin-left:-.3pt;margin-top:446.3pt;width:441.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pogdsNQIAAHUEAAAOAAAAAAAAAAAA&#10;AAAAAC4CAABkcnMvZTJvRG9jLnhtbFBLAQItABQABgAIAAAAIQBi9fR+4AAAAAkBAAAPAAAAAAAA&#10;AAAAAAAAAI8EAABkcnMvZG93bnJldi54bWxQSwUGAAAAAAQABADzAAAAnAUAAAAA&#10;" stroked="f">
                  <v:textbox style="mso-fit-shape-to-text:t" inset="0,0,0,0">
                    <w:txbxContent>
                      <w:p w14:paraId="4F163AD8" w14:textId="4494C8F0" w:rsidR="00501018" w:rsidRPr="005879FD" w:rsidRDefault="00501018" w:rsidP="00501018">
                        <w:pPr>
                          <w:pStyle w:val="Caption"/>
                          <w:rPr>
                            <w:noProof/>
                          </w:rPr>
                          <w:pPrChange w:id="597" w:author="Rafael Antunes" w:date="2016-06-17T13:54:00Z">
                            <w:pPr/>
                          </w:pPrChange>
                        </w:pPr>
                        <w:ins w:id="598" w:author="Rafael Antunes" w:date="2016-06-17T13:54:00Z">
                          <w:r>
                            <w:t xml:space="preserve">Figure </w:t>
                          </w:r>
                          <w:r>
                            <w:fldChar w:fldCharType="begin"/>
                          </w:r>
                          <w:r>
                            <w:instrText xml:space="preserve"> SEQ Figure \* ARABIC </w:instrText>
                          </w:r>
                        </w:ins>
                        <w:r>
                          <w:fldChar w:fldCharType="separate"/>
                        </w:r>
                        <w:ins w:id="599" w:author="Rafael Antunes" w:date="2016-06-17T13:57:00Z">
                          <w:r w:rsidR="00AE3B75">
                            <w:rPr>
                              <w:noProof/>
                            </w:rPr>
                            <w:t>19</w:t>
                          </w:r>
                        </w:ins>
                        <w:ins w:id="600" w:author="Rafael Antunes" w:date="2016-06-17T13:54:00Z">
                          <w:r>
                            <w:fldChar w:fldCharType="end"/>
                          </w:r>
                          <w:r>
                            <w:t xml:space="preserve">. </w:t>
                          </w:r>
                          <w:r>
                            <w:t xml:space="preserve">Scene rendered with photon mapping (with caustic photons) and a </w:t>
                          </w:r>
                          <w:r>
                            <w:t>stratified</w:t>
                          </w:r>
                          <w:r>
                            <w:t xml:space="preserve"> sampler.</w:t>
                          </w:r>
                        </w:ins>
                      </w:p>
                    </w:txbxContent>
                  </v:textbox>
                  <w10:wrap type="topAndBottom"/>
                </v:shape>
              </w:pict>
            </mc:Fallback>
          </mc:AlternateContent>
        </w:r>
        <w:r w:rsidRPr="00501018">
          <w:rPr>
            <w:noProof/>
          </w:rPr>
          <w:drawing>
            <wp:anchor distT="0" distB="0" distL="114300" distR="114300" simplePos="0" relativeHeight="251731968" behindDoc="0" locked="0" layoutInCell="1" allowOverlap="1" wp14:anchorId="0EB312FD" wp14:editId="29887262">
              <wp:simplePos x="0" y="0"/>
              <wp:positionH relativeFrom="margin">
                <wp:align>center</wp:align>
              </wp:positionH>
              <wp:positionV relativeFrom="paragraph">
                <wp:posOffset>-1270</wp:posOffset>
              </wp:positionV>
              <wp:extent cx="5612130" cy="5612130"/>
              <wp:effectExtent l="0" t="0" r="7620" b="7620"/>
              <wp:wrapTopAndBottom/>
              <wp:docPr id="69" name="Picture 69" descr="D:\Downloads\stratified_16_16_true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stratified_16_16_true_photonmap_10000_2000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0E715CC" w14:textId="2C3C0E39" w:rsidR="00501018" w:rsidRDefault="00501018" w:rsidP="00501018">
      <w:pPr>
        <w:spacing w:line="259" w:lineRule="auto"/>
        <w:jc w:val="left"/>
        <w:rPr>
          <w:ins w:id="601" w:author="Rafael Antunes" w:date="2016-06-17T13:55:00Z"/>
        </w:rPr>
        <w:pPrChange w:id="602" w:author="Rafael Antunes" w:date="2016-06-17T13:54:00Z">
          <w:pPr/>
        </w:pPrChange>
      </w:pPr>
      <w:ins w:id="603" w:author="Rafael Antunes" w:date="2016-06-17T13:54:00Z">
        <w:r>
          <w:br w:type="page"/>
        </w:r>
      </w:ins>
    </w:p>
    <w:p w14:paraId="00553684" w14:textId="7DE4154D" w:rsidR="00B06EAF" w:rsidRDefault="00AE3B75" w:rsidP="00AE3B75">
      <w:pPr>
        <w:pStyle w:val="Heading2"/>
        <w:rPr>
          <w:ins w:id="604" w:author="Rafael Antunes" w:date="2016-06-17T13:55:00Z"/>
        </w:rPr>
        <w:pPrChange w:id="605" w:author="Rafael Antunes" w:date="2016-06-17T13:56:00Z">
          <w:pPr/>
        </w:pPrChange>
      </w:pPr>
      <w:ins w:id="606" w:author="Rafael Antunes" w:date="2016-06-17T13:56:00Z">
        <w:r>
          <w:lastRenderedPageBreak/>
          <w:t>Reference Image</w:t>
        </w:r>
      </w:ins>
    </w:p>
    <w:p w14:paraId="60192950" w14:textId="77777777" w:rsidR="00B06EAF" w:rsidRDefault="00B06EAF" w:rsidP="00501018">
      <w:pPr>
        <w:spacing w:line="259" w:lineRule="auto"/>
        <w:jc w:val="left"/>
        <w:rPr>
          <w:ins w:id="607" w:author="Rafael Antunes" w:date="2016-06-17T13:55:00Z"/>
        </w:rPr>
        <w:pPrChange w:id="608" w:author="Rafael Antunes" w:date="2016-06-17T13:54:00Z">
          <w:pPr/>
        </w:pPrChange>
      </w:pPr>
    </w:p>
    <w:p w14:paraId="4052C738" w14:textId="7DB76CED" w:rsidR="00B06EAF" w:rsidRDefault="00AE3B75" w:rsidP="00501018">
      <w:pPr>
        <w:spacing w:line="259" w:lineRule="auto"/>
        <w:jc w:val="left"/>
        <w:rPr>
          <w:ins w:id="609" w:author="Rafael Antunes" w:date="2016-06-17T13:57:00Z"/>
        </w:rPr>
        <w:pPrChange w:id="610" w:author="Rafael Antunes" w:date="2016-06-17T13:54:00Z">
          <w:pPr/>
        </w:pPrChange>
      </w:pPr>
      <w:ins w:id="611" w:author="Rafael Antunes" w:date="2016-06-17T13:57:00Z">
        <w:r>
          <w:rPr>
            <w:noProof/>
          </w:rPr>
          <mc:AlternateContent>
            <mc:Choice Requires="wps">
              <w:drawing>
                <wp:anchor distT="0" distB="0" distL="114300" distR="114300" simplePos="0" relativeHeight="251737088" behindDoc="0" locked="0" layoutInCell="1" allowOverlap="1" wp14:anchorId="00DAC360" wp14:editId="4FE492E7">
                  <wp:simplePos x="0" y="0"/>
                  <wp:positionH relativeFrom="column">
                    <wp:posOffset>-3810</wp:posOffset>
                  </wp:positionH>
                  <wp:positionV relativeFrom="paragraph">
                    <wp:posOffset>5666105</wp:posOffset>
                  </wp:positionV>
                  <wp:extent cx="561213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06D1D24" w14:textId="5DFA5A4C" w:rsidR="00AE3B75" w:rsidRPr="006A335F" w:rsidRDefault="00AE3B75" w:rsidP="00AE3B75">
                              <w:pPr>
                                <w:pStyle w:val="Caption"/>
                                <w:rPr>
                                  <w:noProof/>
                                </w:rPr>
                                <w:pPrChange w:id="612" w:author="Rafael Antunes" w:date="2016-06-17T13:57:00Z">
                                  <w:pPr/>
                                </w:pPrChange>
                              </w:pPr>
                              <w:ins w:id="613" w:author="Rafael Antunes" w:date="2016-06-17T13:57:00Z">
                                <w:r>
                                  <w:t xml:space="preserve">Figure </w:t>
                                </w:r>
                                <w:r>
                                  <w:fldChar w:fldCharType="begin"/>
                                </w:r>
                                <w:r>
                                  <w:instrText xml:space="preserve"> SEQ Figure \* ARABIC </w:instrText>
                                </w:r>
                              </w:ins>
                              <w:r>
                                <w:fldChar w:fldCharType="separate"/>
                              </w:r>
                              <w:ins w:id="614" w:author="Rafael Antunes" w:date="2016-06-17T13:57:00Z">
                                <w:r>
                                  <w:rPr>
                                    <w:noProof/>
                                  </w:rPr>
                                  <w:t>20</w:t>
                                </w:r>
                                <w:r>
                                  <w:fldChar w:fldCharType="end"/>
                                </w:r>
                                <w:r>
                                  <w:t xml:space="preserve">. </w:t>
                                </w:r>
                              </w:ins>
                              <w:ins w:id="615" w:author="Rafael Antunes" w:date="2016-06-17T13:58:00Z">
                                <w:r>
                                  <w:t>Reference scene.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C360" id="Text Box 72" o:spid="_x0000_s1088" type="#_x0000_t202" style="position:absolute;margin-left:-.3pt;margin-top:446.15pt;width:441.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WnNgIAAHU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" stroked="f">
                  <v:textbox style="mso-fit-shape-to-text:t" inset="0,0,0,0">
                    <w:txbxContent>
                      <w:p w14:paraId="506D1D24" w14:textId="5DFA5A4C" w:rsidR="00AE3B75" w:rsidRPr="006A335F" w:rsidRDefault="00AE3B75" w:rsidP="00AE3B75">
                        <w:pPr>
                          <w:pStyle w:val="Caption"/>
                          <w:rPr>
                            <w:noProof/>
                          </w:rPr>
                          <w:pPrChange w:id="616" w:author="Rafael Antunes" w:date="2016-06-17T13:57:00Z">
                            <w:pPr/>
                          </w:pPrChange>
                        </w:pPr>
                        <w:ins w:id="617" w:author="Rafael Antunes" w:date="2016-06-17T13:57:00Z">
                          <w:r>
                            <w:t xml:space="preserve">Figure </w:t>
                          </w:r>
                          <w:r>
                            <w:fldChar w:fldCharType="begin"/>
                          </w:r>
                          <w:r>
                            <w:instrText xml:space="preserve"> SEQ Figure \* ARABIC </w:instrText>
                          </w:r>
                        </w:ins>
                        <w:r>
                          <w:fldChar w:fldCharType="separate"/>
                        </w:r>
                        <w:ins w:id="618" w:author="Rafael Antunes" w:date="2016-06-17T13:57:00Z">
                          <w:r>
                            <w:rPr>
                              <w:noProof/>
                            </w:rPr>
                            <w:t>20</w:t>
                          </w:r>
                          <w:r>
                            <w:fldChar w:fldCharType="end"/>
                          </w:r>
                          <w:r>
                            <w:t xml:space="preserve">. </w:t>
                          </w:r>
                        </w:ins>
                        <w:ins w:id="619" w:author="Rafael Antunes" w:date="2016-06-17T13:58:00Z">
                          <w:r>
                            <w:t>Reference scene.</w:t>
                          </w:r>
                        </w:ins>
                      </w:p>
                    </w:txbxContent>
                  </v:textbox>
                  <w10:wrap type="topAndBottom"/>
                </v:shape>
              </w:pict>
            </mc:Fallback>
          </mc:AlternateContent>
        </w:r>
        <w:r w:rsidRPr="00AE3B75">
          <w:rPr>
            <w:noProof/>
          </w:rPr>
          <w:drawing>
            <wp:anchor distT="0" distB="0" distL="114300" distR="114300" simplePos="0" relativeHeight="251735040" behindDoc="0" locked="0" layoutInCell="1" allowOverlap="1" wp14:anchorId="5EEA3459" wp14:editId="03E7AC21">
              <wp:simplePos x="0" y="0"/>
              <wp:positionH relativeFrom="margin">
                <wp:align>center</wp:align>
              </wp:positionH>
              <wp:positionV relativeFrom="paragraph">
                <wp:posOffset>-3175</wp:posOffset>
              </wp:positionV>
              <wp:extent cx="5612130" cy="5612130"/>
              <wp:effectExtent l="0" t="0" r="7620" b="7620"/>
              <wp:wrapTopAndBottom/>
              <wp:docPr id="71" name="Picture 71" descr="D:\Downloads\random_256_photonmap_1M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random_256_photonmap_1M_2000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2121BBE" w14:textId="7BBF09BB" w:rsidR="00AE3B75" w:rsidRDefault="00AE3B75">
      <w:pPr>
        <w:spacing w:line="259" w:lineRule="auto"/>
        <w:jc w:val="left"/>
        <w:rPr>
          <w:ins w:id="620" w:author="Rafael Antunes" w:date="2016-06-17T13:57:00Z"/>
        </w:rPr>
      </w:pPr>
      <w:ins w:id="621" w:author="Rafael Antunes" w:date="2016-06-17T13:57:00Z">
        <w:r>
          <w:br w:type="page"/>
        </w:r>
        <w:bookmarkStart w:id="622" w:name="_GoBack"/>
        <w:bookmarkEnd w:id="622"/>
      </w:ins>
    </w:p>
    <w:p w14:paraId="6AE55699" w14:textId="77777777" w:rsidR="00AE3B75" w:rsidRPr="00897136" w:rsidRDefault="00AE3B75" w:rsidP="00501018">
      <w:pPr>
        <w:spacing w:line="259" w:lineRule="auto"/>
        <w:jc w:val="left"/>
        <w:pPrChange w:id="623" w:author="Rafael Antunes" w:date="2016-06-17T13:54:00Z">
          <w:pPr/>
        </w:pPrChange>
      </w:pPr>
    </w:p>
    <w:p w14:paraId="3B6D628E" w14:textId="074C6776" w:rsidR="00247C10" w:rsidRDefault="00247C10" w:rsidP="00247C10">
      <w:pPr>
        <w:pStyle w:val="Heading1"/>
      </w:pPr>
      <w:bookmarkStart w:id="624" w:name="_Toc453935141"/>
      <w:r w:rsidRPr="00C54F98">
        <w:t>Conclusion</w:t>
      </w:r>
      <w:bookmarkEnd w:id="624"/>
    </w:p>
    <w:p w14:paraId="6A8D2CC0"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r w:rsidRPr="00C54F98">
        <w:rPr>
          <w:rFonts w:ascii="Helvetica" w:eastAsia="Times New Roman" w:hAnsi="Helvetica" w:cs="Helvetica"/>
          <w:color w:val="333333"/>
          <w:sz w:val="24"/>
          <w:szCs w:val="24"/>
        </w:rPr>
        <w:t>espirito critico!</w:t>
      </w:r>
    </w:p>
    <w:p w14:paraId="44FAA328"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r w:rsidRPr="00C54F98">
        <w:rPr>
          <w:rFonts w:ascii="Helvetica" w:eastAsia="Times New Roman" w:hAnsi="Helvetica" w:cs="Helvetica"/>
          <w:color w:val="333333"/>
          <w:sz w:val="24"/>
          <w:szCs w:val="24"/>
        </w:rPr>
        <w:t>trade of entre X e Y</w:t>
      </w:r>
    </w:p>
    <w:p w14:paraId="5E521477"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sidRPr="00C54F98">
        <w:rPr>
          <w:rFonts w:ascii="Helvetica" w:eastAsia="Times New Roman" w:hAnsi="Helvetica" w:cs="Helvetica"/>
          <w:color w:val="333333"/>
          <w:sz w:val="24"/>
          <w:szCs w:val="24"/>
          <w:lang w:val="pt-PT"/>
        </w:rPr>
        <w:t>refletir sobre os resultados obtidos e porque</w:t>
      </w:r>
    </w:p>
    <w:p w14:paraId="36DC4E9A" w14:textId="77777777" w:rsidR="00C54F98" w:rsidRPr="00C54F98" w:rsidRDefault="00C54F98" w:rsidP="00C54F98">
      <w:pPr>
        <w:rPr>
          <w:lang w:val="pt-PT"/>
        </w:rPr>
      </w:pPr>
    </w:p>
    <w:p w14:paraId="15B7A8F7" w14:textId="3F91DEC3" w:rsidR="00392884" w:rsidRPr="00897136" w:rsidRDefault="00392884" w:rsidP="00897136">
      <w:pPr>
        <w:spacing w:line="259" w:lineRule="auto"/>
        <w:jc w:val="left"/>
        <w:rPr>
          <w:lang w:val="pt-PT"/>
        </w:rPr>
      </w:pPr>
    </w:p>
    <w:sectPr w:rsidR="00392884" w:rsidRPr="00897136" w:rsidSect="00783123">
      <w:headerReference w:type="default" r:id="rId54"/>
      <w:footerReference w:type="default" r:id="rId5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FDCCD0" w14:textId="77777777" w:rsidR="00C2504F" w:rsidRDefault="00C2504F" w:rsidP="00783123">
      <w:pPr>
        <w:spacing w:after="0" w:line="240" w:lineRule="auto"/>
      </w:pPr>
      <w:r>
        <w:separator/>
      </w:r>
    </w:p>
  </w:endnote>
  <w:endnote w:type="continuationSeparator" w:id="0">
    <w:p w14:paraId="2B73BED1" w14:textId="77777777" w:rsidR="00C2504F" w:rsidRDefault="00C2504F" w:rsidP="00783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33750" w14:textId="7A0D3395" w:rsidR="0053033D" w:rsidRPr="00783123" w:rsidRDefault="0053033D" w:rsidP="00783123">
    <w:pPr>
      <w:pStyle w:val="Footer"/>
      <w:jc w:val="right"/>
    </w:pPr>
    <w:r w:rsidRPr="00783123">
      <w:t xml:space="preserve"> </w:t>
    </w:r>
    <w:r w:rsidRPr="00783123">
      <w:fldChar w:fldCharType="begin"/>
    </w:r>
    <w:r w:rsidRPr="00783123">
      <w:instrText>PAGE  \* Arabic  \* MERGEFORMAT</w:instrText>
    </w:r>
    <w:r w:rsidRPr="00783123">
      <w:fldChar w:fldCharType="separate"/>
    </w:r>
    <w:r w:rsidR="00AE3B75">
      <w:rPr>
        <w:noProof/>
      </w:rPr>
      <w:t>17</w:t>
    </w:r>
    <w:r w:rsidRPr="00783123">
      <w:fldChar w:fldCharType="end"/>
    </w:r>
    <w:r w:rsidRPr="00783123">
      <w:t>/</w:t>
    </w:r>
    <w:fldSimple w:instr="NUMPAGES \* Arabic \* MERGEFORMAT">
      <w:r w:rsidR="00AE3B75">
        <w:rPr>
          <w:noProof/>
        </w:rPr>
        <w:t>28</w:t>
      </w:r>
    </w:fldSimple>
  </w:p>
  <w:p w14:paraId="74B33751" w14:textId="77777777" w:rsidR="0053033D" w:rsidRPr="00783123" w:rsidRDefault="005303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088609" w14:textId="77777777" w:rsidR="00C2504F" w:rsidRDefault="00C2504F" w:rsidP="00783123">
      <w:pPr>
        <w:spacing w:after="0" w:line="240" w:lineRule="auto"/>
      </w:pPr>
      <w:r>
        <w:separator/>
      </w:r>
    </w:p>
  </w:footnote>
  <w:footnote w:type="continuationSeparator" w:id="0">
    <w:p w14:paraId="732086BC" w14:textId="77777777" w:rsidR="00C2504F" w:rsidRDefault="00C2504F" w:rsidP="007831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54B53" w14:textId="294ED1D0" w:rsidR="0053033D" w:rsidRDefault="0053033D">
    <w:pPr>
      <w:pStyle w:val="Header"/>
    </w:pPr>
    <w:ins w:id="625" w:author="Rafael Antunes" w:date="2016-06-17T13:19:00Z">
      <w:r>
        <w:t xml:space="preserve">University of Minho </w:t>
      </w:r>
    </w:ins>
    <w:ins w:id="626" w:author="Rafael Antunes" w:date="2016-06-17T13:18:00Z">
      <w:r>
        <w:ptab w:relativeTo="margin" w:alignment="center" w:leader="none"/>
      </w:r>
      <w:r>
        <w:ptab w:relativeTo="margin" w:alignment="right" w:leader="none"/>
      </w:r>
    </w:ins>
    <w:ins w:id="627" w:author="Rafael Antunes" w:date="2016-06-17T13:19:00Z">
      <w:r w:rsidRPr="0053033D">
        <w:t>Display and Lighting II</w:t>
      </w:r>
    </w:ins>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fael Antunes">
    <w15:presenceInfo w15:providerId="Windows Live" w15:userId="425b80a1a445a5b9"/>
  </w15:person>
  <w15:person w15:author="Bruno Barbosa">
    <w15:presenceInfo w15:providerId="Windows Live" w15:userId="44df289e4f104b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4D18"/>
    <w:rsid w:val="000868C0"/>
    <w:rsid w:val="00090ABB"/>
    <w:rsid w:val="000933CE"/>
    <w:rsid w:val="00097B5A"/>
    <w:rsid w:val="000E6D8C"/>
    <w:rsid w:val="001019C6"/>
    <w:rsid w:val="00101E45"/>
    <w:rsid w:val="00103E3A"/>
    <w:rsid w:val="00107ED7"/>
    <w:rsid w:val="0011523E"/>
    <w:rsid w:val="00115CFC"/>
    <w:rsid w:val="00117058"/>
    <w:rsid w:val="00120079"/>
    <w:rsid w:val="00120616"/>
    <w:rsid w:val="00127809"/>
    <w:rsid w:val="001441FF"/>
    <w:rsid w:val="00154C30"/>
    <w:rsid w:val="00160384"/>
    <w:rsid w:val="001712E3"/>
    <w:rsid w:val="001739CD"/>
    <w:rsid w:val="00173C90"/>
    <w:rsid w:val="001741E6"/>
    <w:rsid w:val="00174588"/>
    <w:rsid w:val="00185356"/>
    <w:rsid w:val="00195AA6"/>
    <w:rsid w:val="001A1663"/>
    <w:rsid w:val="001A205D"/>
    <w:rsid w:val="001C41C6"/>
    <w:rsid w:val="001F41AB"/>
    <w:rsid w:val="001F6BDA"/>
    <w:rsid w:val="00247C10"/>
    <w:rsid w:val="00256E47"/>
    <w:rsid w:val="0026697D"/>
    <w:rsid w:val="002672E4"/>
    <w:rsid w:val="00290226"/>
    <w:rsid w:val="002A0F2F"/>
    <w:rsid w:val="002A352A"/>
    <w:rsid w:val="002A4F59"/>
    <w:rsid w:val="002B18C4"/>
    <w:rsid w:val="002D0C01"/>
    <w:rsid w:val="002D281C"/>
    <w:rsid w:val="002D40EE"/>
    <w:rsid w:val="002E2764"/>
    <w:rsid w:val="002E2DD3"/>
    <w:rsid w:val="002E35C3"/>
    <w:rsid w:val="002E526B"/>
    <w:rsid w:val="00300EF2"/>
    <w:rsid w:val="00303BE5"/>
    <w:rsid w:val="003206B0"/>
    <w:rsid w:val="003250DB"/>
    <w:rsid w:val="0033088D"/>
    <w:rsid w:val="003515BC"/>
    <w:rsid w:val="00353C55"/>
    <w:rsid w:val="003626F3"/>
    <w:rsid w:val="00375A17"/>
    <w:rsid w:val="003810DA"/>
    <w:rsid w:val="00392884"/>
    <w:rsid w:val="0039429D"/>
    <w:rsid w:val="003A4309"/>
    <w:rsid w:val="003E28C5"/>
    <w:rsid w:val="00403796"/>
    <w:rsid w:val="00434AB1"/>
    <w:rsid w:val="00456763"/>
    <w:rsid w:val="00473162"/>
    <w:rsid w:val="0048036C"/>
    <w:rsid w:val="00482825"/>
    <w:rsid w:val="004A1236"/>
    <w:rsid w:val="004B4522"/>
    <w:rsid w:val="004B7525"/>
    <w:rsid w:val="004C02A8"/>
    <w:rsid w:val="004E7102"/>
    <w:rsid w:val="004F1C42"/>
    <w:rsid w:val="00501018"/>
    <w:rsid w:val="005012E4"/>
    <w:rsid w:val="005068E8"/>
    <w:rsid w:val="00511457"/>
    <w:rsid w:val="0052065C"/>
    <w:rsid w:val="005230A8"/>
    <w:rsid w:val="0052505F"/>
    <w:rsid w:val="0053033D"/>
    <w:rsid w:val="00540DEF"/>
    <w:rsid w:val="00545C25"/>
    <w:rsid w:val="005537AC"/>
    <w:rsid w:val="00556009"/>
    <w:rsid w:val="005A380F"/>
    <w:rsid w:val="005A43BB"/>
    <w:rsid w:val="005C2BBE"/>
    <w:rsid w:val="005C33BD"/>
    <w:rsid w:val="005D310F"/>
    <w:rsid w:val="005E0802"/>
    <w:rsid w:val="006034F4"/>
    <w:rsid w:val="00610581"/>
    <w:rsid w:val="00615A86"/>
    <w:rsid w:val="00620F1B"/>
    <w:rsid w:val="006232F3"/>
    <w:rsid w:val="00626F64"/>
    <w:rsid w:val="00644E9E"/>
    <w:rsid w:val="006523B7"/>
    <w:rsid w:val="00673C93"/>
    <w:rsid w:val="00681D59"/>
    <w:rsid w:val="006C2DEE"/>
    <w:rsid w:val="006D7078"/>
    <w:rsid w:val="00706B33"/>
    <w:rsid w:val="00742870"/>
    <w:rsid w:val="00752B41"/>
    <w:rsid w:val="00764164"/>
    <w:rsid w:val="00771B70"/>
    <w:rsid w:val="00783123"/>
    <w:rsid w:val="007910F5"/>
    <w:rsid w:val="007939F7"/>
    <w:rsid w:val="007954F5"/>
    <w:rsid w:val="00796D67"/>
    <w:rsid w:val="007A0616"/>
    <w:rsid w:val="007D211C"/>
    <w:rsid w:val="007F3E87"/>
    <w:rsid w:val="007F60E3"/>
    <w:rsid w:val="00817D4A"/>
    <w:rsid w:val="00824EAB"/>
    <w:rsid w:val="0083118C"/>
    <w:rsid w:val="0083185D"/>
    <w:rsid w:val="00871349"/>
    <w:rsid w:val="00872400"/>
    <w:rsid w:val="0087723E"/>
    <w:rsid w:val="00885B9E"/>
    <w:rsid w:val="0088647D"/>
    <w:rsid w:val="0088681A"/>
    <w:rsid w:val="00897136"/>
    <w:rsid w:val="008A2BBC"/>
    <w:rsid w:val="008A58AE"/>
    <w:rsid w:val="008B0195"/>
    <w:rsid w:val="008D568B"/>
    <w:rsid w:val="008D7FE1"/>
    <w:rsid w:val="008E6539"/>
    <w:rsid w:val="008F2457"/>
    <w:rsid w:val="0092307C"/>
    <w:rsid w:val="00923314"/>
    <w:rsid w:val="0092337F"/>
    <w:rsid w:val="0092365F"/>
    <w:rsid w:val="009417C8"/>
    <w:rsid w:val="009559E3"/>
    <w:rsid w:val="009666DD"/>
    <w:rsid w:val="0097148B"/>
    <w:rsid w:val="009740C4"/>
    <w:rsid w:val="009767E4"/>
    <w:rsid w:val="00980BF2"/>
    <w:rsid w:val="00982DAB"/>
    <w:rsid w:val="00992665"/>
    <w:rsid w:val="00994BAA"/>
    <w:rsid w:val="00996B82"/>
    <w:rsid w:val="00996C2A"/>
    <w:rsid w:val="009A5DDF"/>
    <w:rsid w:val="009A66B8"/>
    <w:rsid w:val="009C6D92"/>
    <w:rsid w:val="009E0AF3"/>
    <w:rsid w:val="009E3222"/>
    <w:rsid w:val="00A04F0A"/>
    <w:rsid w:val="00A058B8"/>
    <w:rsid w:val="00A22E28"/>
    <w:rsid w:val="00A23BAE"/>
    <w:rsid w:val="00A316C7"/>
    <w:rsid w:val="00A405BE"/>
    <w:rsid w:val="00A4243A"/>
    <w:rsid w:val="00A52AD1"/>
    <w:rsid w:val="00A5516E"/>
    <w:rsid w:val="00A6007C"/>
    <w:rsid w:val="00A73155"/>
    <w:rsid w:val="00A76C7B"/>
    <w:rsid w:val="00A8451C"/>
    <w:rsid w:val="00A85F30"/>
    <w:rsid w:val="00A92AF6"/>
    <w:rsid w:val="00AA06C2"/>
    <w:rsid w:val="00AB2714"/>
    <w:rsid w:val="00AC4FE1"/>
    <w:rsid w:val="00AD0F38"/>
    <w:rsid w:val="00AD41C6"/>
    <w:rsid w:val="00AD470C"/>
    <w:rsid w:val="00AD67C9"/>
    <w:rsid w:val="00AD7D0C"/>
    <w:rsid w:val="00AD7DA7"/>
    <w:rsid w:val="00AE3B75"/>
    <w:rsid w:val="00AE3DA8"/>
    <w:rsid w:val="00AE6967"/>
    <w:rsid w:val="00B06EAF"/>
    <w:rsid w:val="00B13830"/>
    <w:rsid w:val="00B1691F"/>
    <w:rsid w:val="00B35C90"/>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4534"/>
    <w:rsid w:val="00BF7E9F"/>
    <w:rsid w:val="00C03578"/>
    <w:rsid w:val="00C11BC3"/>
    <w:rsid w:val="00C12351"/>
    <w:rsid w:val="00C125F8"/>
    <w:rsid w:val="00C1328D"/>
    <w:rsid w:val="00C2504F"/>
    <w:rsid w:val="00C26A0A"/>
    <w:rsid w:val="00C4004A"/>
    <w:rsid w:val="00C41B69"/>
    <w:rsid w:val="00C44478"/>
    <w:rsid w:val="00C4473C"/>
    <w:rsid w:val="00C454AB"/>
    <w:rsid w:val="00C54F71"/>
    <w:rsid w:val="00C54F98"/>
    <w:rsid w:val="00C63505"/>
    <w:rsid w:val="00C637C6"/>
    <w:rsid w:val="00C700EA"/>
    <w:rsid w:val="00C7175A"/>
    <w:rsid w:val="00C74E32"/>
    <w:rsid w:val="00C76E6C"/>
    <w:rsid w:val="00C82465"/>
    <w:rsid w:val="00C8489B"/>
    <w:rsid w:val="00C855AA"/>
    <w:rsid w:val="00C868E4"/>
    <w:rsid w:val="00C96641"/>
    <w:rsid w:val="00CA09C1"/>
    <w:rsid w:val="00CB0478"/>
    <w:rsid w:val="00CB0B46"/>
    <w:rsid w:val="00CB4495"/>
    <w:rsid w:val="00CC4D50"/>
    <w:rsid w:val="00CC5374"/>
    <w:rsid w:val="00CE7D20"/>
    <w:rsid w:val="00CF0272"/>
    <w:rsid w:val="00D035AF"/>
    <w:rsid w:val="00D051CD"/>
    <w:rsid w:val="00D1300F"/>
    <w:rsid w:val="00D13FF0"/>
    <w:rsid w:val="00D17040"/>
    <w:rsid w:val="00D27887"/>
    <w:rsid w:val="00D367C3"/>
    <w:rsid w:val="00D37ADD"/>
    <w:rsid w:val="00D46ECF"/>
    <w:rsid w:val="00D607A3"/>
    <w:rsid w:val="00D73663"/>
    <w:rsid w:val="00D744CD"/>
    <w:rsid w:val="00D77645"/>
    <w:rsid w:val="00D77C59"/>
    <w:rsid w:val="00D8166D"/>
    <w:rsid w:val="00D8753F"/>
    <w:rsid w:val="00D950C5"/>
    <w:rsid w:val="00DA197E"/>
    <w:rsid w:val="00DB24A7"/>
    <w:rsid w:val="00DB50B5"/>
    <w:rsid w:val="00DB6A74"/>
    <w:rsid w:val="00DD2CBC"/>
    <w:rsid w:val="00DD3B43"/>
    <w:rsid w:val="00DD5429"/>
    <w:rsid w:val="00DD59B4"/>
    <w:rsid w:val="00DD6823"/>
    <w:rsid w:val="00E11F3B"/>
    <w:rsid w:val="00E1405B"/>
    <w:rsid w:val="00E24D35"/>
    <w:rsid w:val="00E312DF"/>
    <w:rsid w:val="00E46ABB"/>
    <w:rsid w:val="00E5004F"/>
    <w:rsid w:val="00E5016F"/>
    <w:rsid w:val="00E50E96"/>
    <w:rsid w:val="00E63CD3"/>
    <w:rsid w:val="00E807C3"/>
    <w:rsid w:val="00EA4E1F"/>
    <w:rsid w:val="00EB1CA3"/>
    <w:rsid w:val="00EC17CE"/>
    <w:rsid w:val="00EC6089"/>
    <w:rsid w:val="00ED2B30"/>
    <w:rsid w:val="00EE0EA2"/>
    <w:rsid w:val="00EF5035"/>
    <w:rsid w:val="00EF69DE"/>
    <w:rsid w:val="00F04AEB"/>
    <w:rsid w:val="00F27EDD"/>
    <w:rsid w:val="00F32706"/>
    <w:rsid w:val="00F50890"/>
    <w:rsid w:val="00F568E8"/>
    <w:rsid w:val="00F61F55"/>
    <w:rsid w:val="00F820C9"/>
    <w:rsid w:val="00F82EFA"/>
    <w:rsid w:val="00F839D5"/>
    <w:rsid w:val="00F85652"/>
    <w:rsid w:val="00F860EE"/>
    <w:rsid w:val="00F920A4"/>
    <w:rsid w:val="00F95098"/>
    <w:rsid w:val="00FA2BB6"/>
    <w:rsid w:val="00FA528B"/>
    <w:rsid w:val="00FB2A07"/>
    <w:rsid w:val="00FD38A6"/>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Heading1">
    <w:name w:val="heading 1"/>
    <w:basedOn w:val="Normal"/>
    <w:next w:val="Normal"/>
    <w:link w:val="Heading1Cha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AF3"/>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FA528B"/>
    <w:rPr>
      <w:rFonts w:ascii="Times New Roman" w:eastAsiaTheme="majorEastAsia" w:hAnsi="Times New Roman" w:cstheme="majorBidi"/>
      <w:b/>
      <w:sz w:val="32"/>
      <w:szCs w:val="26"/>
    </w:rPr>
  </w:style>
  <w:style w:type="paragraph" w:styleId="Caption">
    <w:name w:val="caption"/>
    <w:basedOn w:val="Normal"/>
    <w:next w:val="Normal"/>
    <w:uiPriority w:val="35"/>
    <w:unhideWhenUsed/>
    <w:qFormat/>
    <w:rsid w:val="00996C2A"/>
    <w:pPr>
      <w:spacing w:after="200" w:line="240" w:lineRule="auto"/>
    </w:pPr>
    <w:rPr>
      <w:b/>
      <w:iCs/>
      <w:sz w:val="18"/>
      <w:szCs w:val="18"/>
    </w:rPr>
  </w:style>
  <w:style w:type="paragraph" w:styleId="Header">
    <w:name w:val="header"/>
    <w:basedOn w:val="Normal"/>
    <w:link w:val="HeaderChar"/>
    <w:uiPriority w:val="99"/>
    <w:unhideWhenUsed/>
    <w:rsid w:val="00783123"/>
    <w:pPr>
      <w:tabs>
        <w:tab w:val="center" w:pos="4419"/>
        <w:tab w:val="right" w:pos="8838"/>
      </w:tabs>
      <w:spacing w:after="0" w:line="240" w:lineRule="auto"/>
    </w:pPr>
  </w:style>
  <w:style w:type="character" w:customStyle="1" w:styleId="HeaderChar">
    <w:name w:val="Header Char"/>
    <w:basedOn w:val="DefaultParagraphFont"/>
    <w:link w:val="Header"/>
    <w:uiPriority w:val="99"/>
    <w:rsid w:val="00783123"/>
  </w:style>
  <w:style w:type="paragraph" w:styleId="Footer">
    <w:name w:val="footer"/>
    <w:basedOn w:val="Normal"/>
    <w:link w:val="FooterChar"/>
    <w:uiPriority w:val="99"/>
    <w:unhideWhenUsed/>
    <w:rsid w:val="00783123"/>
    <w:pPr>
      <w:tabs>
        <w:tab w:val="center" w:pos="4419"/>
        <w:tab w:val="right" w:pos="8838"/>
      </w:tabs>
      <w:spacing w:after="0" w:line="240" w:lineRule="auto"/>
    </w:pPr>
  </w:style>
  <w:style w:type="character" w:customStyle="1" w:styleId="FooterChar">
    <w:name w:val="Footer Char"/>
    <w:basedOn w:val="DefaultParagraphFont"/>
    <w:link w:val="Footer"/>
    <w:uiPriority w:val="99"/>
    <w:rsid w:val="00783123"/>
  </w:style>
  <w:style w:type="paragraph" w:styleId="Subtitle">
    <w:name w:val="Subtitle"/>
    <w:basedOn w:val="Normal"/>
    <w:next w:val="Normal"/>
    <w:link w:val="SubtitleChar"/>
    <w:uiPriority w:val="11"/>
    <w:qFormat/>
    <w:rsid w:val="0078312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83123"/>
    <w:rPr>
      <w:rFonts w:eastAsiaTheme="minorEastAsia"/>
      <w:color w:val="5A5A5A" w:themeColor="text1" w:themeTint="A5"/>
      <w:spacing w:val="15"/>
    </w:rPr>
  </w:style>
  <w:style w:type="character" w:styleId="SubtleReference">
    <w:name w:val="Subtle Reference"/>
    <w:uiPriority w:val="31"/>
    <w:qFormat/>
    <w:rsid w:val="002672E4"/>
    <w:rPr>
      <w:rFonts w:asciiTheme="minorHAnsi" w:hAnsiTheme="minorHAnsi"/>
      <w:b w:val="0"/>
      <w:i w:val="0"/>
      <w:smallCaps/>
      <w:color w:val="auto"/>
      <w:sz w:val="22"/>
    </w:rPr>
  </w:style>
  <w:style w:type="paragraph" w:styleId="ListParagraph">
    <w:name w:val="List Paragraph"/>
    <w:basedOn w:val="Normal"/>
    <w:uiPriority w:val="34"/>
    <w:qFormat/>
    <w:rsid w:val="0092365F"/>
    <w:pPr>
      <w:ind w:left="720"/>
      <w:contextualSpacing/>
    </w:pPr>
  </w:style>
  <w:style w:type="paragraph" w:styleId="TOCHeading">
    <w:name w:val="TOC Heading"/>
    <w:basedOn w:val="Heading1"/>
    <w:next w:val="Normal"/>
    <w:uiPriority w:val="39"/>
    <w:unhideWhenUsed/>
    <w:qFormat/>
    <w:rsid w:val="00B7648B"/>
    <w:pPr>
      <w:spacing w:line="259" w:lineRule="auto"/>
      <w:jc w:val="left"/>
      <w:outlineLvl w:val="9"/>
    </w:pPr>
    <w:rPr>
      <w:b w:val="0"/>
      <w:sz w:val="32"/>
    </w:rPr>
  </w:style>
  <w:style w:type="paragraph" w:styleId="TOC1">
    <w:name w:val="toc 1"/>
    <w:basedOn w:val="Normal"/>
    <w:next w:val="Normal"/>
    <w:autoRedefine/>
    <w:uiPriority w:val="39"/>
    <w:unhideWhenUsed/>
    <w:rsid w:val="00D950C5"/>
    <w:pPr>
      <w:tabs>
        <w:tab w:val="right" w:leader="dot" w:pos="8828"/>
      </w:tabs>
      <w:spacing w:after="0" w:line="360" w:lineRule="auto"/>
    </w:pPr>
  </w:style>
  <w:style w:type="paragraph" w:styleId="TOC2">
    <w:name w:val="toc 2"/>
    <w:basedOn w:val="Normal"/>
    <w:next w:val="Normal"/>
    <w:autoRedefine/>
    <w:uiPriority w:val="39"/>
    <w:unhideWhenUsed/>
    <w:rsid w:val="002D281C"/>
    <w:pPr>
      <w:tabs>
        <w:tab w:val="right" w:leader="dot" w:pos="8828"/>
      </w:tabs>
      <w:spacing w:after="100"/>
      <w:ind w:left="567"/>
    </w:pPr>
  </w:style>
  <w:style w:type="character" w:styleId="Hyperlink">
    <w:name w:val="Hyperlink"/>
    <w:basedOn w:val="DefaultParagraphFont"/>
    <w:uiPriority w:val="99"/>
    <w:unhideWhenUsed/>
    <w:rsid w:val="00F32706"/>
    <w:rPr>
      <w:color w:val="0563C1" w:themeColor="hyperlink"/>
      <w:u w:val="single"/>
    </w:rPr>
  </w:style>
  <w:style w:type="paragraph" w:styleId="Title">
    <w:name w:val="Title"/>
    <w:basedOn w:val="Normal"/>
    <w:next w:val="Normal"/>
    <w:link w:val="TitleCha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270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F32706"/>
    <w:rPr>
      <w:b/>
      <w:bCs/>
    </w:rPr>
  </w:style>
  <w:style w:type="character" w:customStyle="1" w:styleId="Heading3Char">
    <w:name w:val="Heading 3 Char"/>
    <w:basedOn w:val="DefaultParagraphFont"/>
    <w:link w:val="Heading3"/>
    <w:uiPriority w:val="9"/>
    <w:rsid w:val="00897136"/>
    <w:rPr>
      <w:rFonts w:ascii="Times New Roman" w:eastAsiaTheme="majorEastAsia" w:hAnsi="Times New Roman" w:cstheme="majorBidi"/>
      <w:b/>
      <w:sz w:val="28"/>
      <w:szCs w:val="24"/>
    </w:rPr>
  </w:style>
  <w:style w:type="paragraph" w:styleId="TableofFigures">
    <w:name w:val="table of figures"/>
    <w:basedOn w:val="Normal"/>
    <w:next w:val="Normal"/>
    <w:uiPriority w:val="99"/>
    <w:unhideWhenUsed/>
    <w:rsid w:val="00247C10"/>
    <w:pPr>
      <w:spacing w:after="0"/>
    </w:pPr>
  </w:style>
  <w:style w:type="paragraph" w:styleId="TOC4">
    <w:name w:val="toc 4"/>
    <w:basedOn w:val="Normal"/>
    <w:next w:val="Normal"/>
    <w:autoRedefine/>
    <w:uiPriority w:val="39"/>
    <w:semiHidden/>
    <w:unhideWhenUsed/>
    <w:rsid w:val="00247C10"/>
    <w:pPr>
      <w:spacing w:after="100"/>
      <w:ind w:left="660"/>
    </w:pPr>
  </w:style>
  <w:style w:type="paragraph" w:styleId="Bibliography">
    <w:name w:val="Bibliography"/>
    <w:basedOn w:val="Normal"/>
    <w:next w:val="Normal"/>
    <w:uiPriority w:val="37"/>
    <w:unhideWhenUsed/>
    <w:rsid w:val="00F860EE"/>
  </w:style>
  <w:style w:type="character" w:styleId="PlaceholderText">
    <w:name w:val="Placeholder Text"/>
    <w:basedOn w:val="DefaultParagraphFont"/>
    <w:uiPriority w:val="99"/>
    <w:semiHidden/>
    <w:rsid w:val="008A58AE"/>
    <w:rPr>
      <w:color w:val="808080"/>
    </w:rPr>
  </w:style>
  <w:style w:type="character" w:styleId="FollowedHyperlink">
    <w:name w:val="FollowedHyperlink"/>
    <w:basedOn w:val="DefaultParagraphFont"/>
    <w:uiPriority w:val="99"/>
    <w:semiHidden/>
    <w:unhideWhenUsed/>
    <w:rsid w:val="00C855AA"/>
    <w:rPr>
      <w:color w:val="954F72" w:themeColor="followedHyperlink"/>
      <w:u w:val="single"/>
    </w:rPr>
  </w:style>
  <w:style w:type="table" w:styleId="TableGrid">
    <w:name w:val="Table Grid"/>
    <w:basedOn w:val="Table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EA4E1F"/>
    <w:pPr>
      <w:spacing w:after="100" w:line="257" w:lineRule="auto"/>
      <w:ind w:left="1134"/>
    </w:pPr>
  </w:style>
  <w:style w:type="paragraph" w:styleId="BalloonText">
    <w:name w:val="Balloon Text"/>
    <w:basedOn w:val="Normal"/>
    <w:link w:val="BalloonTextChar"/>
    <w:uiPriority w:val="99"/>
    <w:semiHidden/>
    <w:unhideWhenUsed/>
    <w:rsid w:val="001019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19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7.jpeg"/><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oleObject" Target="embeddings/Microsoft_Excel_Chart1.xls"/><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oleObject" Target="embeddings/Microsoft_Excel_Chart2.xls"/><Relationship Id="rId53" Type="http://schemas.openxmlformats.org/officeDocument/2006/relationships/image" Target="media/image39.jpe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image" Target="media/image13.jpeg"/><Relationship Id="rId27" Type="http://schemas.openxmlformats.org/officeDocument/2006/relationships/chart" Target="charts/chart3.xml"/><Relationship Id="rId30" Type="http://schemas.openxmlformats.org/officeDocument/2006/relationships/chart" Target="charts/chart4.xml"/><Relationship Id="rId35" Type="http://schemas.openxmlformats.org/officeDocument/2006/relationships/image" Target="media/image23.jpeg"/><Relationship Id="rId43" Type="http://schemas.openxmlformats.org/officeDocument/2006/relationships/chart" Target="charts/chart5.xml"/><Relationship Id="rId48" Type="http://schemas.openxmlformats.org/officeDocument/2006/relationships/image" Target="media/image34.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2.jpeg"/><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image" Target="media/image35.jpeg"/><Relationship Id="rId57"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Sheet1!$D$4:$F$4</c:f>
              <c:numCache>
                <c:formatCode>General</c:formatCode>
                <c:ptCount val="3"/>
                <c:pt idx="0">
                  <c:v>97</c:v>
                </c:pt>
                <c:pt idx="1">
                  <c:v>2416.3000000000002</c:v>
                </c:pt>
              </c:numCache>
            </c:numRef>
          </c:val>
          <c:extLst xmlns:c16r2="http://schemas.microsoft.com/office/drawing/2015/06/chart">
            <c:ext xmlns:c16="http://schemas.microsoft.com/office/drawing/2014/chart" uri="{C3380CC4-5D6E-409C-BE32-E72D297353CC}">
              <c16:uniqueId val="{00000000-0EA5-4650-9C61-6D5FE61920B6}"/>
            </c:ext>
          </c:extLst>
        </c:ser>
        <c:ser>
          <c:idx val="1"/>
          <c:order val="1"/>
          <c:tx>
            <c:strRef>
              <c:f>Sheet1!$B$5</c:f>
              <c:strCache>
                <c:ptCount val="1"/>
                <c:pt idx="0">
                  <c:v>Best Candidate</c:v>
                </c:pt>
              </c:strCache>
            </c:strRef>
          </c:tx>
          <c:spPr>
            <a:solidFill>
              <a:schemeClr val="accent2"/>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Sheet1!$D$5:$F$5</c:f>
              <c:numCache>
                <c:formatCode>General</c:formatCode>
                <c:ptCount val="3"/>
                <c:pt idx="0">
                  <c:v>64.900000000000006</c:v>
                </c:pt>
                <c:pt idx="1">
                  <c:v>2341.5</c:v>
                </c:pt>
                <c:pt idx="2">
                  <c:v>6051.8</c:v>
                </c:pt>
              </c:numCache>
            </c:numRef>
          </c:val>
          <c:extLst xmlns:c16r2="http://schemas.microsoft.com/office/drawing/2015/06/chart">
            <c:ext xmlns:c16="http://schemas.microsoft.com/office/drawing/2014/chart" uri="{C3380CC4-5D6E-409C-BE32-E72D297353CC}">
              <c16:uniqueId val="{00000001-0EA5-4650-9C61-6D5FE61920B6}"/>
            </c:ext>
          </c:extLst>
        </c:ser>
        <c:ser>
          <c:idx val="2"/>
          <c:order val="2"/>
          <c:tx>
            <c:strRef>
              <c:f>Sheet1!$B$6</c:f>
              <c:strCache>
                <c:ptCount val="1"/>
                <c:pt idx="0">
                  <c:v>Halton</c:v>
                </c:pt>
              </c:strCache>
            </c:strRef>
          </c:tx>
          <c:spPr>
            <a:solidFill>
              <a:schemeClr val="accent3"/>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Sheet1!$D$6:$F$6</c:f>
              <c:numCache>
                <c:formatCode>General</c:formatCode>
                <c:ptCount val="3"/>
                <c:pt idx="0">
                  <c:v>65.400000000000006</c:v>
                </c:pt>
                <c:pt idx="1">
                  <c:v>2331.1</c:v>
                </c:pt>
                <c:pt idx="2">
                  <c:v>6097.1</c:v>
                </c:pt>
              </c:numCache>
            </c:numRef>
          </c:val>
          <c:extLst xmlns:c16r2="http://schemas.microsoft.com/office/drawing/2015/06/chart">
            <c:ext xmlns:c16="http://schemas.microsoft.com/office/drawing/2014/chart" uri="{C3380CC4-5D6E-409C-BE32-E72D297353CC}">
              <c16:uniqueId val="{00000002-0EA5-4650-9C61-6D5FE61920B6}"/>
            </c:ext>
          </c:extLst>
        </c:ser>
        <c:ser>
          <c:idx val="3"/>
          <c:order val="3"/>
          <c:tx>
            <c:strRef>
              <c:f>Sheet1!$B$7</c:f>
              <c:strCache>
                <c:ptCount val="1"/>
                <c:pt idx="0">
                  <c:v>Low Discrepancy</c:v>
                </c:pt>
              </c:strCache>
            </c:strRef>
          </c:tx>
          <c:spPr>
            <a:solidFill>
              <a:schemeClr val="accent4"/>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Sheet1!$D$7:$F$7</c:f>
              <c:numCache>
                <c:formatCode>General</c:formatCode>
                <c:ptCount val="3"/>
                <c:pt idx="0">
                  <c:v>66.3</c:v>
                </c:pt>
                <c:pt idx="1">
                  <c:v>2338.6999999999998</c:v>
                </c:pt>
                <c:pt idx="2">
                  <c:v>6093.5</c:v>
                </c:pt>
              </c:numCache>
            </c:numRef>
          </c:val>
          <c:extLst xmlns:c16r2="http://schemas.microsoft.com/office/drawing/2015/06/chart">
            <c:ext xmlns:c16="http://schemas.microsoft.com/office/drawing/2014/chart" uri="{C3380CC4-5D6E-409C-BE32-E72D297353CC}">
              <c16:uniqueId val="{00000003-0EA5-4650-9C61-6D5FE61920B6}"/>
            </c:ext>
          </c:extLst>
        </c:ser>
        <c:ser>
          <c:idx val="4"/>
          <c:order val="4"/>
          <c:tx>
            <c:strRef>
              <c:f>Sheet1!$B$8</c:f>
              <c:strCache>
                <c:ptCount val="1"/>
                <c:pt idx="0">
                  <c:v>Random</c:v>
                </c:pt>
              </c:strCache>
            </c:strRef>
          </c:tx>
          <c:spPr>
            <a:solidFill>
              <a:schemeClr val="accent5"/>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Sheet1!$D$8:$F$8</c:f>
              <c:numCache>
                <c:formatCode>General</c:formatCode>
                <c:ptCount val="3"/>
                <c:pt idx="0">
                  <c:v>57.3</c:v>
                </c:pt>
                <c:pt idx="1">
                  <c:v>2318.1999999999998</c:v>
                </c:pt>
                <c:pt idx="2">
                  <c:v>6062.7</c:v>
                </c:pt>
              </c:numCache>
            </c:numRef>
          </c:val>
          <c:extLst xmlns:c16r2="http://schemas.microsoft.com/office/drawing/2015/06/chart">
            <c:ext xmlns:c16="http://schemas.microsoft.com/office/drawing/2014/chart" uri="{C3380CC4-5D6E-409C-BE32-E72D297353CC}">
              <c16:uniqueId val="{00000004-0EA5-4650-9C61-6D5FE61920B6}"/>
            </c:ext>
          </c:extLst>
        </c:ser>
        <c:ser>
          <c:idx val="5"/>
          <c:order val="5"/>
          <c:tx>
            <c:strRef>
              <c:f>Sheet1!$B$9</c:f>
              <c:strCache>
                <c:ptCount val="1"/>
                <c:pt idx="0">
                  <c:v>Stratified</c:v>
                </c:pt>
              </c:strCache>
            </c:strRef>
          </c:tx>
          <c:spPr>
            <a:solidFill>
              <a:schemeClr val="accent6"/>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Sheet1!$D$9:$F$9</c:f>
              <c:numCache>
                <c:formatCode>General</c:formatCode>
                <c:ptCount val="3"/>
                <c:pt idx="0">
                  <c:v>65.5</c:v>
                </c:pt>
                <c:pt idx="1">
                  <c:v>3193.1</c:v>
                </c:pt>
                <c:pt idx="2">
                  <c:v>6099.1</c:v>
                </c:pt>
              </c:numCache>
            </c:numRef>
          </c:val>
          <c:extLst xmlns:c16r2="http://schemas.microsoft.com/office/drawing/2015/06/chart">
            <c:ext xmlns:c16="http://schemas.microsoft.com/office/drawing/2014/chart" uri="{C3380CC4-5D6E-409C-BE32-E72D297353CC}">
              <c16:uniqueId val="{00000005-0EA5-4650-9C61-6D5FE61920B6}"/>
            </c:ext>
          </c:extLst>
        </c:ser>
        <c:dLbls>
          <c:showLegendKey val="0"/>
          <c:showVal val="0"/>
          <c:showCatName val="0"/>
          <c:showSerName val="0"/>
          <c:showPercent val="0"/>
          <c:showBubbleSize val="0"/>
        </c:dLbls>
        <c:gapWidth val="219"/>
        <c:overlap val="-27"/>
        <c:axId val="164766640"/>
        <c:axId val="164758480"/>
      </c:barChart>
      <c:catAx>
        <c:axId val="164766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758480"/>
        <c:crosses val="autoZero"/>
        <c:auto val="1"/>
        <c:lblAlgn val="ctr"/>
        <c:lblOffset val="100"/>
        <c:noMultiLvlLbl val="0"/>
      </c:catAx>
      <c:valAx>
        <c:axId val="16475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76664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extLst xmlns:c16r2="http://schemas.microsoft.com/office/drawing/2015/06/chart">
            <c:ext xmlns:c16="http://schemas.microsoft.com/office/drawing/2014/chart" uri="{C3380CC4-5D6E-409C-BE32-E72D297353CC}">
              <c16:uniqueId val="{00000000-2BC9-42D7-ADCD-4BAFBC153C92}"/>
            </c:ext>
          </c:extLst>
        </c:ser>
        <c:dLbls>
          <c:dLblPos val="outEnd"/>
          <c:showLegendKey val="0"/>
          <c:showVal val="1"/>
          <c:showCatName val="0"/>
          <c:showSerName val="0"/>
          <c:showPercent val="0"/>
          <c:showBubbleSize val="0"/>
        </c:dLbls>
        <c:gapWidth val="219"/>
        <c:overlap val="-27"/>
        <c:axId val="164760656"/>
        <c:axId val="164762288"/>
      </c:barChart>
      <c:catAx>
        <c:axId val="164760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762288"/>
        <c:crosses val="autoZero"/>
        <c:auto val="1"/>
        <c:lblAlgn val="ctr"/>
        <c:lblOffset val="100"/>
        <c:noMultiLvlLbl val="0"/>
      </c:catAx>
      <c:valAx>
        <c:axId val="16476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760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 (no caustic photons)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xmlns:c16r2="http://schemas.microsoft.com/office/drawing/2015/06/char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1997517440"/>
        <c:axId val="1997514176"/>
      </c:barChart>
      <c:catAx>
        <c:axId val="19975174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7514176"/>
        <c:crosses val="autoZero"/>
        <c:auto val="1"/>
        <c:lblAlgn val="ctr"/>
        <c:lblOffset val="100"/>
        <c:noMultiLvlLbl val="0"/>
      </c:catAx>
      <c:valAx>
        <c:axId val="1997514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75174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xmlns:c16r2="http://schemas.microsoft.com/office/drawing/2015/06/char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1997517984"/>
        <c:axId val="1997523968"/>
      </c:barChart>
      <c:catAx>
        <c:axId val="19975179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7523968"/>
        <c:crosses val="autoZero"/>
        <c:auto val="1"/>
        <c:lblAlgn val="ctr"/>
        <c:lblOffset val="100"/>
        <c:noMultiLvlLbl val="0"/>
      </c:catAx>
      <c:valAx>
        <c:axId val="1997523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7517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Sheet1!$F$2</c:f>
              <c:strCache>
                <c:ptCount val="1"/>
                <c:pt idx="0">
                  <c:v>Photon Map (with caustic photons)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Sheet1!$B$5:$B$9</c:f>
              <c:strCache>
                <c:ptCount val="5"/>
                <c:pt idx="0">
                  <c:v>Best Candidate</c:v>
                </c:pt>
                <c:pt idx="1">
                  <c:v>Halton</c:v>
                </c:pt>
                <c:pt idx="2">
                  <c:v>Low Discrepancy</c:v>
                </c:pt>
                <c:pt idx="3">
                  <c:v>Random</c:v>
                </c:pt>
                <c:pt idx="4">
                  <c:v>Stratified</c:v>
                </c:pt>
              </c:strCache>
            </c:strRef>
          </c:cat>
          <c:val>
            <c:numRef>
              <c:f>Sheet1!$F$5:$F$9</c:f>
              <c:numCache>
                <c:formatCode>General</c:formatCode>
                <c:ptCount val="5"/>
                <c:pt idx="0">
                  <c:v>6051.8</c:v>
                </c:pt>
                <c:pt idx="1">
                  <c:v>6097.1</c:v>
                </c:pt>
                <c:pt idx="2">
                  <c:v>6093.5</c:v>
                </c:pt>
                <c:pt idx="3">
                  <c:v>6062.7</c:v>
                </c:pt>
                <c:pt idx="4">
                  <c:v>6099.1</c:v>
                </c:pt>
              </c:numCache>
            </c:numRef>
          </c:val>
        </c:ser>
        <c:dLbls>
          <c:dLblPos val="outEnd"/>
          <c:showLegendKey val="0"/>
          <c:showVal val="1"/>
          <c:showCatName val="0"/>
          <c:showSerName val="0"/>
          <c:showPercent val="0"/>
          <c:showBubbleSize val="0"/>
        </c:dLbls>
        <c:gapWidth val="219"/>
        <c:overlap val="-27"/>
        <c:axId val="1997511456"/>
        <c:axId val="1997509280"/>
      </c:barChart>
      <c:catAx>
        <c:axId val="1997511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7509280"/>
        <c:crosses val="autoZero"/>
        <c:auto val="1"/>
        <c:lblAlgn val="ctr"/>
        <c:lblOffset val="100"/>
        <c:noMultiLvlLbl val="0"/>
      </c:catAx>
      <c:valAx>
        <c:axId val="1997509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75114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Reversed" id="23">
  <a:schemeClr val="accent3"/>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099"/>
    <w:rsid w:val="009640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DCA8BA40014AC290BF87E646A0CD1D">
    <w:name w:val="11DCA8BA40014AC290BF87E646A0CD1D"/>
    <w:rsid w:val="009640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15E0FC72-668A-41D0-B779-AB3255F34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28</Pages>
  <Words>1948</Words>
  <Characters>11104</Characters>
  <Application>Microsoft Office Word</Application>
  <DocSecurity>0</DocSecurity>
  <Lines>92</Lines>
  <Paragraphs>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Rafael Antunes</cp:lastModifiedBy>
  <cp:revision>149</cp:revision>
  <cp:lastPrinted>2016-02-07T23:44:00Z</cp:lastPrinted>
  <dcterms:created xsi:type="dcterms:W3CDTF">2015-10-20T15:13:00Z</dcterms:created>
  <dcterms:modified xsi:type="dcterms:W3CDTF">2016-06-17T12:58:00Z</dcterms:modified>
</cp:coreProperties>
</file>