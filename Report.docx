
<file path=[Content_Types].xml><?xml version="1.0" encoding="utf-8"?>
<Types xmlns="http://schemas.openxmlformats.org/package/2006/content-types">
  <Default Extension="png" ContentType="image/png"/>
  <Default Extension="jpeg" ContentType="image/jpeg"/>
  <Default Extension="xls" ContentType="application/vnd.ms-excel"/>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theme/themeOverride1.xml" ContentType="application/vnd.openxmlformats-officedocument.themeOverrid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F9ECB4E" w14:textId="77777777" w:rsidR="00A76C7B" w:rsidRPr="00C54F98" w:rsidRDefault="00A76C7B" w:rsidP="00C4004A">
      <w:pPr>
        <w:rPr>
          <w:rFonts w:asciiTheme="majorHAnsi" w:hAnsiTheme="majorHAnsi"/>
          <w:b/>
          <w:sz w:val="72"/>
          <w:szCs w:val="72"/>
        </w:rPr>
      </w:pPr>
    </w:p>
    <w:p w14:paraId="2F79B565" w14:textId="08CB7536" w:rsidR="00511457" w:rsidRPr="00C54F98" w:rsidRDefault="00511457" w:rsidP="00C4004A">
      <w:pPr>
        <w:rPr>
          <w:rFonts w:asciiTheme="majorHAnsi" w:hAnsiTheme="majorHAnsi"/>
          <w:b/>
          <w:sz w:val="72"/>
          <w:szCs w:val="72"/>
        </w:rPr>
      </w:pPr>
    </w:p>
    <w:p w14:paraId="7913D47B" w14:textId="77777777" w:rsidR="00511457" w:rsidRPr="00C54F98" w:rsidRDefault="00511457" w:rsidP="00C4004A">
      <w:pPr>
        <w:rPr>
          <w:rFonts w:asciiTheme="majorHAnsi" w:hAnsiTheme="majorHAnsi"/>
          <w:b/>
          <w:sz w:val="72"/>
          <w:szCs w:val="72"/>
        </w:rPr>
      </w:pPr>
    </w:p>
    <w:p w14:paraId="411C5DF4" w14:textId="343938A6" w:rsidR="00511457" w:rsidRPr="00C54F98" w:rsidRDefault="00174588" w:rsidP="00AC4FE1">
      <w:pPr>
        <w:jc w:val="center"/>
        <w:rPr>
          <w:rFonts w:cs="Times New Roman"/>
          <w:b/>
          <w:sz w:val="72"/>
          <w:szCs w:val="40"/>
        </w:rPr>
      </w:pPr>
      <w:r w:rsidRPr="00C54F98">
        <w:rPr>
          <w:rFonts w:cs="Times New Roman"/>
          <w:b/>
          <w:sz w:val="72"/>
          <w:szCs w:val="40"/>
        </w:rPr>
        <w:t>Cornell Caustic</w:t>
      </w:r>
    </w:p>
    <w:p w14:paraId="74B33557" w14:textId="784D2DC8" w:rsidR="00AC4FE1" w:rsidRPr="00C54F98" w:rsidRDefault="00FD598D" w:rsidP="00AC4FE1">
      <w:pPr>
        <w:jc w:val="center"/>
        <w:rPr>
          <w:rFonts w:cs="Times New Roman"/>
          <w:b/>
          <w:sz w:val="36"/>
          <w:szCs w:val="40"/>
        </w:rPr>
      </w:pPr>
      <w:r w:rsidRPr="00C54F98">
        <w:rPr>
          <w:rFonts w:cs="Times New Roman"/>
          <w:b/>
          <w:sz w:val="36"/>
          <w:szCs w:val="40"/>
        </w:rPr>
        <w:t>University of</w:t>
      </w:r>
      <w:r w:rsidR="00AC4FE1" w:rsidRPr="00C54F98">
        <w:rPr>
          <w:rFonts w:cs="Times New Roman"/>
          <w:b/>
          <w:sz w:val="36"/>
          <w:szCs w:val="40"/>
        </w:rPr>
        <w:t xml:space="preserve"> Minho</w:t>
      </w:r>
    </w:p>
    <w:p w14:paraId="05014479" w14:textId="66816665" w:rsidR="00A76C7B" w:rsidRPr="00C54F98" w:rsidRDefault="00FD598D" w:rsidP="00511457">
      <w:pPr>
        <w:jc w:val="center"/>
        <w:rPr>
          <w:rFonts w:cs="Times New Roman"/>
          <w:b/>
          <w:sz w:val="32"/>
          <w:szCs w:val="32"/>
        </w:rPr>
      </w:pPr>
      <w:r w:rsidRPr="00C54F98">
        <w:rPr>
          <w:rFonts w:cs="Times New Roman"/>
          <w:b/>
          <w:sz w:val="32"/>
          <w:szCs w:val="32"/>
        </w:rPr>
        <w:t>Master in Informatics Engineering</w:t>
      </w:r>
    </w:p>
    <w:p w14:paraId="1CAC853D" w14:textId="6B9F2B10" w:rsidR="00A76C7B" w:rsidRPr="00C54F98" w:rsidRDefault="00A76C7B" w:rsidP="00FD598D">
      <w:pPr>
        <w:jc w:val="center"/>
        <w:rPr>
          <w:rFonts w:cs="Times New Roman"/>
          <w:b/>
          <w:sz w:val="32"/>
          <w:szCs w:val="32"/>
        </w:rPr>
      </w:pPr>
      <w:r w:rsidRPr="00C54F98">
        <w:rPr>
          <w:rFonts w:cs="Times New Roman"/>
          <w:noProof/>
        </w:rPr>
        <mc:AlternateContent>
          <mc:Choice Requires="wps">
            <w:drawing>
              <wp:anchor distT="45720" distB="45720" distL="114300" distR="114300" simplePos="0" relativeHeight="251624448" behindDoc="0" locked="0" layoutInCell="1" allowOverlap="1" wp14:anchorId="74B3371F" wp14:editId="3BEC143D">
                <wp:simplePos x="0" y="0"/>
                <wp:positionH relativeFrom="margin">
                  <wp:posOffset>862965</wp:posOffset>
                </wp:positionH>
                <wp:positionV relativeFrom="paragraph">
                  <wp:posOffset>334645</wp:posOffset>
                </wp:positionV>
                <wp:extent cx="3933825" cy="805180"/>
                <wp:effectExtent l="0" t="0" r="0" b="5080"/>
                <wp:wrapSquare wrapText="bothSides"/>
                <wp:docPr id="1" name="Caixa de texto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33825" cy="805180"/>
                        </a:xfrm>
                        <a:prstGeom prst="rect">
                          <a:avLst/>
                        </a:prstGeom>
                        <a:noFill/>
                        <a:ln w="9525">
                          <a:noFill/>
                          <a:miter lim="800000"/>
                          <a:headEnd/>
                          <a:tailEnd/>
                        </a:ln>
                      </wps:spPr>
                      <wps:txbx>
                        <w:txbxContent>
                          <w:p w14:paraId="74B33752" w14:textId="75C2C664" w:rsidR="0037714E" w:rsidRPr="008A2BBC" w:rsidRDefault="0037714E" w:rsidP="00AC4FE1">
                            <w:pPr>
                              <w:jc w:val="center"/>
                              <w:rPr>
                                <w:rFonts w:cs="Times New Roman"/>
                                <w:sz w:val="32"/>
                                <w:szCs w:val="32"/>
                              </w:rPr>
                            </w:pPr>
                            <w:r w:rsidRPr="008A2BBC">
                              <w:rPr>
                                <w:rFonts w:cs="Times New Roman"/>
                                <w:sz w:val="32"/>
                                <w:szCs w:val="32"/>
                              </w:rPr>
                              <w:t>Computer Graphics</w:t>
                            </w:r>
                          </w:p>
                          <w:p w14:paraId="4A932E22" w14:textId="690A28B1" w:rsidR="0037714E" w:rsidRPr="008A2BBC" w:rsidRDefault="0037714E" w:rsidP="00AC4FE1">
                            <w:pPr>
                              <w:jc w:val="center"/>
                              <w:rPr>
                                <w:rFonts w:cs="Times New Roman"/>
                                <w:sz w:val="28"/>
                                <w:szCs w:val="28"/>
                              </w:rPr>
                            </w:pPr>
                            <w:r w:rsidRPr="008A2BBC">
                              <w:rPr>
                                <w:rFonts w:cs="Times New Roman"/>
                                <w:sz w:val="28"/>
                                <w:szCs w:val="28"/>
                              </w:rPr>
                              <w:t>Display and Lighting I</w:t>
                            </w:r>
                            <w:r>
                              <w:rPr>
                                <w:rFonts w:cs="Times New Roman"/>
                                <w:sz w:val="28"/>
                                <w:szCs w:val="28"/>
                              </w:rPr>
                              <w:t>I</w:t>
                            </w:r>
                          </w:p>
                          <w:p w14:paraId="74B33755" w14:textId="23D35FB7" w:rsidR="0037714E" w:rsidRPr="008A2BBC" w:rsidRDefault="0037714E" w:rsidP="00AC4FE1">
                            <w:pPr>
                              <w:jc w:val="center"/>
                              <w:rPr>
                                <w:rFonts w:cs="Times New Roman"/>
                                <w:sz w:val="24"/>
                                <w:szCs w:val="24"/>
                              </w:rPr>
                            </w:pPr>
                            <w:r>
                              <w:rPr>
                                <w:rFonts w:cs="Times New Roman"/>
                                <w:sz w:val="24"/>
                                <w:szCs w:val="24"/>
                              </w:rPr>
                              <w:t>June</w:t>
                            </w:r>
                            <w:r w:rsidRPr="008A2BBC">
                              <w:rPr>
                                <w:rFonts w:cs="Times New Roman"/>
                                <w:sz w:val="24"/>
                                <w:szCs w:val="24"/>
                              </w:rPr>
                              <w:t xml:space="preserve"> 2016</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74B3371F" id="_x0000_t202" coordsize="21600,21600" o:spt="202" path="m,l,21600r21600,l21600,xe">
                <v:stroke joinstyle="miter"/>
                <v:path gradientshapeok="t" o:connecttype="rect"/>
              </v:shapetype>
              <v:shape id="Caixa de texto 1" o:spid="_x0000_s1026" type="#_x0000_t202" style="position:absolute;left:0;text-align:left;margin-left:67.95pt;margin-top:26.35pt;width:309.75pt;height:63.4pt;z-index:25162444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" filled="f" stroked="f">
                <v:textbox style="mso-fit-shape-to-text:t">
                  <w:txbxContent>
                    <w:p w14:paraId="74B33752" w14:textId="75C2C664" w:rsidR="0037714E" w:rsidRPr="008A2BBC" w:rsidRDefault="0037714E" w:rsidP="00AC4FE1">
                      <w:pPr>
                        <w:jc w:val="center"/>
                        <w:rPr>
                          <w:rFonts w:cs="Times New Roman"/>
                          <w:sz w:val="32"/>
                          <w:szCs w:val="32"/>
                        </w:rPr>
                      </w:pPr>
                      <w:r w:rsidRPr="008A2BBC">
                        <w:rPr>
                          <w:rFonts w:cs="Times New Roman"/>
                          <w:sz w:val="32"/>
                          <w:szCs w:val="32"/>
                        </w:rPr>
                        <w:t>Computer Graphics</w:t>
                      </w:r>
                    </w:p>
                    <w:p w14:paraId="4A932E22" w14:textId="690A28B1" w:rsidR="0037714E" w:rsidRPr="008A2BBC" w:rsidRDefault="0037714E" w:rsidP="00AC4FE1">
                      <w:pPr>
                        <w:jc w:val="center"/>
                        <w:rPr>
                          <w:rFonts w:cs="Times New Roman"/>
                          <w:sz w:val="28"/>
                          <w:szCs w:val="28"/>
                        </w:rPr>
                      </w:pPr>
                      <w:r w:rsidRPr="008A2BBC">
                        <w:rPr>
                          <w:rFonts w:cs="Times New Roman"/>
                          <w:sz w:val="28"/>
                          <w:szCs w:val="28"/>
                        </w:rPr>
                        <w:t>Display and Lighting I</w:t>
                      </w:r>
                      <w:r>
                        <w:rPr>
                          <w:rFonts w:cs="Times New Roman"/>
                          <w:sz w:val="28"/>
                          <w:szCs w:val="28"/>
                        </w:rPr>
                        <w:t>I</w:t>
                      </w:r>
                    </w:p>
                    <w:p w14:paraId="74B33755" w14:textId="23D35FB7" w:rsidR="0037714E" w:rsidRPr="008A2BBC" w:rsidRDefault="0037714E" w:rsidP="00AC4FE1">
                      <w:pPr>
                        <w:jc w:val="center"/>
                        <w:rPr>
                          <w:rFonts w:cs="Times New Roman"/>
                          <w:sz w:val="24"/>
                          <w:szCs w:val="24"/>
                        </w:rPr>
                      </w:pPr>
                      <w:r>
                        <w:rPr>
                          <w:rFonts w:cs="Times New Roman"/>
                          <w:sz w:val="24"/>
                          <w:szCs w:val="24"/>
                        </w:rPr>
                        <w:t>June</w:t>
                      </w:r>
                      <w:r w:rsidRPr="008A2BBC">
                        <w:rPr>
                          <w:rFonts w:cs="Times New Roman"/>
                          <w:sz w:val="24"/>
                          <w:szCs w:val="24"/>
                        </w:rPr>
                        <w:t xml:space="preserve"> 2016</w:t>
                      </w:r>
                    </w:p>
                  </w:txbxContent>
                </v:textbox>
                <w10:wrap type="square" anchorx="margin"/>
              </v:shape>
            </w:pict>
          </mc:Fallback>
        </mc:AlternateContent>
      </w:r>
    </w:p>
    <w:p w14:paraId="74B33559" w14:textId="3091FCE2" w:rsidR="00AC4FE1" w:rsidRPr="00C54F98" w:rsidRDefault="00AC4FE1" w:rsidP="00AC4FE1">
      <w:pPr>
        <w:jc w:val="center"/>
        <w:rPr>
          <w:rFonts w:cs="Times New Roman"/>
          <w:b/>
          <w:sz w:val="32"/>
          <w:szCs w:val="32"/>
        </w:rPr>
      </w:pPr>
    </w:p>
    <w:p w14:paraId="74B3355A" w14:textId="77777777" w:rsidR="00AC4FE1" w:rsidRPr="00C54F98" w:rsidRDefault="00AC4FE1" w:rsidP="00AC4FE1">
      <w:pPr>
        <w:jc w:val="center"/>
        <w:rPr>
          <w:rFonts w:cs="Times New Roman"/>
          <w:b/>
          <w:sz w:val="32"/>
          <w:szCs w:val="32"/>
        </w:rPr>
      </w:pPr>
    </w:p>
    <w:p w14:paraId="74B3355B" w14:textId="77777777" w:rsidR="00AC4FE1" w:rsidRPr="00C54F98" w:rsidRDefault="00AC4FE1" w:rsidP="00AC4FE1">
      <w:pPr>
        <w:rPr>
          <w:rFonts w:asciiTheme="majorHAnsi" w:hAnsiTheme="majorHAnsi"/>
          <w:sz w:val="28"/>
          <w:szCs w:val="28"/>
        </w:rPr>
      </w:pPr>
    </w:p>
    <w:p w14:paraId="436BAD64" w14:textId="77777777" w:rsidR="00C4004A" w:rsidRPr="00C54F98" w:rsidRDefault="00C4004A" w:rsidP="00AC4FE1">
      <w:pPr>
        <w:rPr>
          <w:rFonts w:asciiTheme="majorHAnsi" w:hAnsiTheme="majorHAnsi"/>
          <w:sz w:val="28"/>
          <w:szCs w:val="28"/>
        </w:rPr>
      </w:pPr>
    </w:p>
    <w:p w14:paraId="3E5E9AA4" w14:textId="1A6F7A5F" w:rsidR="00511457" w:rsidRPr="00C54F98" w:rsidRDefault="00511457" w:rsidP="00AC4FE1">
      <w:pPr>
        <w:rPr>
          <w:rFonts w:asciiTheme="majorHAnsi" w:hAnsiTheme="majorHAnsi"/>
          <w:sz w:val="28"/>
          <w:szCs w:val="28"/>
        </w:rPr>
      </w:pPr>
    </w:p>
    <w:p w14:paraId="2601498D" w14:textId="77777777" w:rsidR="00511457" w:rsidRPr="00C54F98" w:rsidRDefault="00511457" w:rsidP="00AC4FE1">
      <w:pPr>
        <w:rPr>
          <w:rFonts w:asciiTheme="majorHAnsi" w:hAnsiTheme="majorHAnsi"/>
          <w:sz w:val="28"/>
          <w:szCs w:val="28"/>
        </w:rPr>
      </w:pPr>
    </w:p>
    <w:p w14:paraId="24225BB8" w14:textId="77777777" w:rsidR="00511457" w:rsidRPr="00C54F98" w:rsidRDefault="00511457" w:rsidP="00AC4FE1">
      <w:pPr>
        <w:rPr>
          <w:rFonts w:asciiTheme="majorHAnsi" w:hAnsiTheme="majorHAnsi"/>
          <w:sz w:val="28"/>
          <w:szCs w:val="28"/>
        </w:rPr>
      </w:pPr>
    </w:p>
    <w:p w14:paraId="74B3355F" w14:textId="77777777" w:rsidR="00AC4FE1" w:rsidRPr="00C54F98" w:rsidRDefault="00AC4FE1" w:rsidP="00AC4FE1">
      <w:pPr>
        <w:rPr>
          <w:rFonts w:asciiTheme="majorHAnsi" w:hAnsiTheme="majorHAnsi"/>
          <w:sz w:val="28"/>
          <w:szCs w:val="28"/>
        </w:rPr>
      </w:pPr>
    </w:p>
    <w:p w14:paraId="2180403E" w14:textId="77777777" w:rsidR="00A76C7B" w:rsidRPr="00C54F98" w:rsidRDefault="00A76C7B" w:rsidP="00FD598D">
      <w:pPr>
        <w:tabs>
          <w:tab w:val="left" w:pos="3828"/>
          <w:tab w:val="left" w:pos="6663"/>
        </w:tabs>
        <w:spacing w:after="0"/>
        <w:ind w:right="49"/>
        <w:jc w:val="left"/>
        <w:rPr>
          <w:rFonts w:asciiTheme="majorHAnsi" w:hAnsiTheme="majorHAnsi"/>
          <w:sz w:val="28"/>
          <w:szCs w:val="28"/>
        </w:rPr>
      </w:pPr>
    </w:p>
    <w:p w14:paraId="74B33561" w14:textId="7939AA1F" w:rsidR="00072B84" w:rsidRPr="00817D4A" w:rsidRDefault="00FD598D" w:rsidP="00FD598D">
      <w:pPr>
        <w:tabs>
          <w:tab w:val="left" w:pos="3828"/>
          <w:tab w:val="left" w:pos="6663"/>
        </w:tabs>
        <w:spacing w:after="0"/>
        <w:ind w:right="49"/>
        <w:jc w:val="left"/>
        <w:rPr>
          <w:rFonts w:cs="Times New Roman"/>
          <w:sz w:val="28"/>
          <w:szCs w:val="28"/>
          <w:lang w:val="pt-PT"/>
        </w:rPr>
      </w:pPr>
      <w:r w:rsidRPr="00817D4A">
        <w:rPr>
          <w:rFonts w:cs="Times New Roman"/>
          <w:sz w:val="28"/>
          <w:szCs w:val="28"/>
          <w:lang w:val="pt-PT"/>
        </w:rPr>
        <w:t>Bruno</w:t>
      </w:r>
      <w:r w:rsidR="008E6539" w:rsidRPr="00817D4A">
        <w:rPr>
          <w:rFonts w:cs="Times New Roman"/>
          <w:sz w:val="28"/>
          <w:szCs w:val="28"/>
          <w:lang w:val="pt-PT"/>
        </w:rPr>
        <w:t xml:space="preserve"> Miguel da Silva </w:t>
      </w:r>
      <w:r w:rsidR="00C54F71" w:rsidRPr="00817D4A">
        <w:rPr>
          <w:rFonts w:cs="Times New Roman"/>
          <w:sz w:val="28"/>
          <w:szCs w:val="28"/>
          <w:lang w:val="pt-PT"/>
        </w:rPr>
        <w:t>Barbosa</w:t>
      </w:r>
      <w:r w:rsidR="00C54F71" w:rsidRPr="00817D4A">
        <w:rPr>
          <w:rFonts w:cs="Times New Roman"/>
          <w:sz w:val="28"/>
          <w:szCs w:val="28"/>
          <w:lang w:val="pt-PT"/>
        </w:rPr>
        <w:tab/>
      </w:r>
      <w:r w:rsidR="00C54F71" w:rsidRPr="00817D4A">
        <w:rPr>
          <w:rFonts w:cs="Times New Roman"/>
          <w:sz w:val="28"/>
          <w:szCs w:val="28"/>
          <w:lang w:val="pt-PT"/>
        </w:rPr>
        <w:tab/>
      </w:r>
      <w:r w:rsidR="00C54F71" w:rsidRPr="00817D4A">
        <w:rPr>
          <w:rFonts w:cs="Times New Roman"/>
          <w:sz w:val="28"/>
          <w:szCs w:val="28"/>
          <w:lang w:val="pt-PT"/>
        </w:rPr>
        <w:tab/>
      </w:r>
      <w:r w:rsidR="00C54F71" w:rsidRPr="00817D4A">
        <w:rPr>
          <w:rFonts w:cs="Times New Roman"/>
          <w:sz w:val="28"/>
          <w:szCs w:val="28"/>
          <w:lang w:val="pt-PT"/>
        </w:rPr>
        <w:tab/>
        <w:t>67646</w:t>
      </w:r>
    </w:p>
    <w:p w14:paraId="74B33563" w14:textId="343A7A7B" w:rsidR="00F32706" w:rsidRPr="00817D4A" w:rsidRDefault="00AC4FE1" w:rsidP="00BA02DC">
      <w:pPr>
        <w:tabs>
          <w:tab w:val="left" w:pos="3828"/>
          <w:tab w:val="left" w:pos="6663"/>
        </w:tabs>
        <w:spacing w:after="0"/>
        <w:ind w:right="49"/>
        <w:jc w:val="left"/>
        <w:rPr>
          <w:rFonts w:cs="Times New Roman"/>
          <w:sz w:val="28"/>
          <w:szCs w:val="28"/>
          <w:lang w:val="pt-PT"/>
        </w:rPr>
      </w:pPr>
      <w:r w:rsidRPr="00817D4A">
        <w:rPr>
          <w:rFonts w:cs="Times New Roman"/>
          <w:sz w:val="28"/>
          <w:szCs w:val="28"/>
          <w:lang w:val="pt-PT"/>
        </w:rPr>
        <w:t xml:space="preserve">Carlos Rafael Cruz Antunes </w:t>
      </w:r>
      <w:r w:rsidRPr="00817D4A">
        <w:rPr>
          <w:rFonts w:cs="Times New Roman"/>
          <w:sz w:val="28"/>
          <w:szCs w:val="28"/>
          <w:lang w:val="pt-PT"/>
        </w:rPr>
        <w:tab/>
      </w:r>
      <w:r w:rsidRPr="00817D4A">
        <w:rPr>
          <w:rFonts w:cs="Times New Roman"/>
          <w:sz w:val="28"/>
          <w:szCs w:val="28"/>
          <w:lang w:val="pt-PT"/>
        </w:rPr>
        <w:tab/>
      </w:r>
      <w:r w:rsidRPr="00817D4A">
        <w:rPr>
          <w:rFonts w:cs="Times New Roman"/>
          <w:sz w:val="28"/>
          <w:szCs w:val="28"/>
          <w:lang w:val="pt-PT"/>
        </w:rPr>
        <w:tab/>
      </w:r>
      <w:r w:rsidR="00C54F71" w:rsidRPr="00817D4A">
        <w:rPr>
          <w:rFonts w:cs="Times New Roman"/>
          <w:sz w:val="28"/>
          <w:szCs w:val="28"/>
          <w:lang w:val="pt-PT"/>
        </w:rPr>
        <w:tab/>
      </w:r>
      <w:r w:rsidRPr="00817D4A">
        <w:rPr>
          <w:rFonts w:cs="Times New Roman"/>
          <w:sz w:val="28"/>
          <w:szCs w:val="28"/>
          <w:lang w:val="pt-PT"/>
        </w:rPr>
        <w:t>67711</w:t>
      </w:r>
    </w:p>
    <w:p w14:paraId="123F07F5" w14:textId="16DBBC18" w:rsidR="00174588" w:rsidRPr="00817D4A" w:rsidRDefault="00174588" w:rsidP="00BA02DC">
      <w:pPr>
        <w:tabs>
          <w:tab w:val="left" w:pos="3828"/>
          <w:tab w:val="left" w:pos="6663"/>
        </w:tabs>
        <w:spacing w:after="0"/>
        <w:ind w:right="49"/>
        <w:jc w:val="left"/>
        <w:rPr>
          <w:rFonts w:cs="Times New Roman"/>
          <w:sz w:val="28"/>
          <w:szCs w:val="28"/>
          <w:lang w:val="pt-PT"/>
        </w:rPr>
      </w:pPr>
      <w:r w:rsidRPr="00817D4A">
        <w:rPr>
          <w:rFonts w:cs="Times New Roman"/>
          <w:sz w:val="28"/>
          <w:szCs w:val="28"/>
          <w:lang w:val="pt-PT"/>
        </w:rPr>
        <w:t>Tomás Moreira Ferreira</w:t>
      </w:r>
      <w:r w:rsidRPr="00817D4A">
        <w:rPr>
          <w:rFonts w:cs="Times New Roman"/>
          <w:sz w:val="28"/>
          <w:szCs w:val="28"/>
          <w:lang w:val="pt-PT"/>
        </w:rPr>
        <w:tab/>
      </w:r>
      <w:r w:rsidRPr="00817D4A">
        <w:rPr>
          <w:rFonts w:cs="Times New Roman"/>
          <w:sz w:val="28"/>
          <w:szCs w:val="28"/>
          <w:lang w:val="pt-PT"/>
        </w:rPr>
        <w:tab/>
      </w:r>
      <w:r w:rsidRPr="00817D4A">
        <w:rPr>
          <w:rFonts w:cs="Times New Roman"/>
          <w:sz w:val="28"/>
          <w:szCs w:val="28"/>
          <w:lang w:val="pt-PT"/>
        </w:rPr>
        <w:tab/>
      </w:r>
      <w:r w:rsidRPr="00817D4A">
        <w:rPr>
          <w:rFonts w:cs="Times New Roman"/>
          <w:sz w:val="28"/>
          <w:szCs w:val="28"/>
          <w:lang w:val="pt-PT"/>
        </w:rPr>
        <w:tab/>
        <w:t>67701</w:t>
      </w:r>
    </w:p>
    <w:sdt>
      <w:sdtPr>
        <w:rPr>
          <w:rFonts w:asciiTheme="minorHAnsi" w:eastAsiaTheme="minorHAnsi" w:hAnsiTheme="minorHAnsi" w:cstheme="minorBidi"/>
          <w:sz w:val="22"/>
          <w:szCs w:val="22"/>
        </w:rPr>
        <w:id w:val="474498756"/>
        <w:docPartObj>
          <w:docPartGallery w:val="Table of Contents"/>
          <w:docPartUnique/>
        </w:docPartObj>
      </w:sdtPr>
      <w:sdtEndPr>
        <w:rPr>
          <w:rFonts w:ascii="Times New Roman" w:hAnsi="Times New Roman"/>
          <w:b/>
          <w:bCs/>
        </w:rPr>
      </w:sdtEndPr>
      <w:sdtContent>
        <w:p w14:paraId="0143F566" w14:textId="77777777" w:rsidR="00996C2A" w:rsidRPr="00C54F98" w:rsidRDefault="00996C2A" w:rsidP="00996C2A">
          <w:pPr>
            <w:pStyle w:val="Cabealhodondice"/>
            <w:rPr>
              <w:rFonts w:asciiTheme="minorHAnsi" w:eastAsiaTheme="minorHAnsi" w:hAnsiTheme="minorHAnsi" w:cstheme="minorBidi"/>
              <w:sz w:val="22"/>
              <w:szCs w:val="22"/>
            </w:rPr>
          </w:pPr>
        </w:p>
        <w:p w14:paraId="74B33564" w14:textId="272A01E1" w:rsidR="00F32706" w:rsidRPr="00C54F98" w:rsidDel="00D73663" w:rsidRDefault="00F32706" w:rsidP="00F32706">
          <w:pPr>
            <w:pStyle w:val="Cabealhodondice"/>
            <w:jc w:val="center"/>
            <w:rPr>
              <w:del w:id="0" w:author="Rafael Antunes" w:date="2016-06-17T13:16:00Z"/>
              <w:rFonts w:cs="Times New Roman"/>
              <w:b/>
              <w:sz w:val="44"/>
              <w:szCs w:val="44"/>
            </w:rPr>
          </w:pPr>
          <w:r w:rsidRPr="00C54F98">
            <w:rPr>
              <w:rFonts w:cs="Times New Roman"/>
              <w:b/>
              <w:sz w:val="44"/>
              <w:szCs w:val="44"/>
            </w:rPr>
            <w:t>Table of Contents</w:t>
          </w:r>
        </w:p>
        <w:p w14:paraId="74B33565" w14:textId="77777777" w:rsidR="002D281C" w:rsidRPr="00C54F98" w:rsidRDefault="002D281C">
          <w:pPr>
            <w:pStyle w:val="Cabealhodondice"/>
            <w:jc w:val="center"/>
            <w:pPrChange w:id="1" w:author="Rafael Antunes" w:date="2016-06-17T13:16:00Z">
              <w:pPr/>
            </w:pPrChange>
          </w:pPr>
        </w:p>
        <w:p w14:paraId="74B33567" w14:textId="77777777" w:rsidR="00F32706" w:rsidRPr="00C54F98" w:rsidRDefault="00F32706" w:rsidP="00F32706"/>
        <w:p w14:paraId="0EFAFE0F" w14:textId="77777777" w:rsidR="009F2B42" w:rsidRDefault="00F32706">
          <w:pPr>
            <w:pStyle w:val="ndice1"/>
            <w:rPr>
              <w:rFonts w:asciiTheme="minorHAnsi" w:eastAsiaTheme="minorEastAsia" w:hAnsiTheme="minorHAnsi"/>
              <w:noProof/>
            </w:rPr>
          </w:pPr>
          <w:r w:rsidRPr="00C54F98">
            <w:fldChar w:fldCharType="begin"/>
          </w:r>
          <w:r w:rsidRPr="00C54F98">
            <w:instrText xml:space="preserve"> TOC \o "1-3" \h \z \u </w:instrText>
          </w:r>
          <w:r w:rsidRPr="00C54F98">
            <w:fldChar w:fldCharType="separate"/>
          </w:r>
          <w:hyperlink w:anchor="_Toc453942915" w:history="1">
            <w:r w:rsidR="009F2B42" w:rsidRPr="00B30AB6">
              <w:rPr>
                <w:rStyle w:val="Hiperligao"/>
                <w:noProof/>
              </w:rPr>
              <w:t>Abstract</w:t>
            </w:r>
            <w:r w:rsidR="009F2B42">
              <w:rPr>
                <w:noProof/>
                <w:webHidden/>
              </w:rPr>
              <w:tab/>
            </w:r>
            <w:r w:rsidR="009F2B42">
              <w:rPr>
                <w:noProof/>
                <w:webHidden/>
              </w:rPr>
              <w:fldChar w:fldCharType="begin"/>
            </w:r>
            <w:r w:rsidR="009F2B42">
              <w:rPr>
                <w:noProof/>
                <w:webHidden/>
              </w:rPr>
              <w:instrText xml:space="preserve"> PAGEREF _Toc453942915 \h </w:instrText>
            </w:r>
            <w:r w:rsidR="009F2B42">
              <w:rPr>
                <w:noProof/>
                <w:webHidden/>
              </w:rPr>
            </w:r>
            <w:r w:rsidR="009F2B42">
              <w:rPr>
                <w:noProof/>
                <w:webHidden/>
              </w:rPr>
              <w:fldChar w:fldCharType="separate"/>
            </w:r>
            <w:r w:rsidR="009F2B42">
              <w:rPr>
                <w:noProof/>
                <w:webHidden/>
              </w:rPr>
              <w:t>4</w:t>
            </w:r>
            <w:r w:rsidR="009F2B42">
              <w:rPr>
                <w:noProof/>
                <w:webHidden/>
              </w:rPr>
              <w:fldChar w:fldCharType="end"/>
            </w:r>
          </w:hyperlink>
        </w:p>
        <w:p w14:paraId="4DF145D0" w14:textId="77777777" w:rsidR="009F2B42" w:rsidRDefault="0037714E">
          <w:pPr>
            <w:pStyle w:val="ndice1"/>
            <w:rPr>
              <w:rFonts w:asciiTheme="minorHAnsi" w:eastAsiaTheme="minorEastAsia" w:hAnsiTheme="minorHAnsi"/>
              <w:noProof/>
            </w:rPr>
          </w:pPr>
          <w:hyperlink w:anchor="_Toc453942916" w:history="1">
            <w:r w:rsidR="009F2B42" w:rsidRPr="00B30AB6">
              <w:rPr>
                <w:rStyle w:val="Hiperligao"/>
                <w:noProof/>
              </w:rPr>
              <w:t>Introduction</w:t>
            </w:r>
            <w:r w:rsidR="009F2B42">
              <w:rPr>
                <w:noProof/>
                <w:webHidden/>
              </w:rPr>
              <w:tab/>
            </w:r>
            <w:r w:rsidR="009F2B42">
              <w:rPr>
                <w:noProof/>
                <w:webHidden/>
              </w:rPr>
              <w:fldChar w:fldCharType="begin"/>
            </w:r>
            <w:r w:rsidR="009F2B42">
              <w:rPr>
                <w:noProof/>
                <w:webHidden/>
              </w:rPr>
              <w:instrText xml:space="preserve"> PAGEREF _Toc453942916 \h </w:instrText>
            </w:r>
            <w:r w:rsidR="009F2B42">
              <w:rPr>
                <w:noProof/>
                <w:webHidden/>
              </w:rPr>
            </w:r>
            <w:r w:rsidR="009F2B42">
              <w:rPr>
                <w:noProof/>
                <w:webHidden/>
              </w:rPr>
              <w:fldChar w:fldCharType="separate"/>
            </w:r>
            <w:r w:rsidR="009F2B42">
              <w:rPr>
                <w:noProof/>
                <w:webHidden/>
              </w:rPr>
              <w:t>4</w:t>
            </w:r>
            <w:r w:rsidR="009F2B42">
              <w:rPr>
                <w:noProof/>
                <w:webHidden/>
              </w:rPr>
              <w:fldChar w:fldCharType="end"/>
            </w:r>
          </w:hyperlink>
        </w:p>
        <w:p w14:paraId="3C101787" w14:textId="77777777" w:rsidR="009F2B42" w:rsidRDefault="0037714E">
          <w:pPr>
            <w:pStyle w:val="ndice1"/>
            <w:rPr>
              <w:rFonts w:asciiTheme="minorHAnsi" w:eastAsiaTheme="minorEastAsia" w:hAnsiTheme="minorHAnsi"/>
              <w:noProof/>
            </w:rPr>
          </w:pPr>
          <w:hyperlink w:anchor="_Toc453942917" w:history="1">
            <w:r w:rsidR="009F2B42" w:rsidRPr="00B30AB6">
              <w:rPr>
                <w:rStyle w:val="Hiperligao"/>
                <w:noProof/>
              </w:rPr>
              <w:t>Experiments</w:t>
            </w:r>
            <w:r w:rsidR="009F2B42">
              <w:rPr>
                <w:noProof/>
                <w:webHidden/>
              </w:rPr>
              <w:tab/>
            </w:r>
            <w:r w:rsidR="009F2B42">
              <w:rPr>
                <w:noProof/>
                <w:webHidden/>
              </w:rPr>
              <w:fldChar w:fldCharType="begin"/>
            </w:r>
            <w:r w:rsidR="009F2B42">
              <w:rPr>
                <w:noProof/>
                <w:webHidden/>
              </w:rPr>
              <w:instrText xml:space="preserve"> PAGEREF _Toc453942917 \h </w:instrText>
            </w:r>
            <w:r w:rsidR="009F2B42">
              <w:rPr>
                <w:noProof/>
                <w:webHidden/>
              </w:rPr>
            </w:r>
            <w:r w:rsidR="009F2B42">
              <w:rPr>
                <w:noProof/>
                <w:webHidden/>
              </w:rPr>
              <w:fldChar w:fldCharType="separate"/>
            </w:r>
            <w:r w:rsidR="009F2B42">
              <w:rPr>
                <w:noProof/>
                <w:webHidden/>
              </w:rPr>
              <w:t>5</w:t>
            </w:r>
            <w:r w:rsidR="009F2B42">
              <w:rPr>
                <w:noProof/>
                <w:webHidden/>
              </w:rPr>
              <w:fldChar w:fldCharType="end"/>
            </w:r>
          </w:hyperlink>
        </w:p>
        <w:p w14:paraId="50635D26" w14:textId="77777777" w:rsidR="009F2B42" w:rsidRDefault="0037714E">
          <w:pPr>
            <w:pStyle w:val="ndice1"/>
            <w:rPr>
              <w:rFonts w:asciiTheme="minorHAnsi" w:eastAsiaTheme="minorEastAsia" w:hAnsiTheme="minorHAnsi"/>
              <w:noProof/>
            </w:rPr>
          </w:pPr>
          <w:hyperlink w:anchor="_Toc453942918" w:history="1">
            <w:r w:rsidR="009F2B42" w:rsidRPr="00B30AB6">
              <w:rPr>
                <w:rStyle w:val="Hiperligao"/>
                <w:noProof/>
              </w:rPr>
              <w:t>Hypotheses</w:t>
            </w:r>
            <w:r w:rsidR="009F2B42">
              <w:rPr>
                <w:noProof/>
                <w:webHidden/>
              </w:rPr>
              <w:tab/>
            </w:r>
            <w:r w:rsidR="009F2B42">
              <w:rPr>
                <w:noProof/>
                <w:webHidden/>
              </w:rPr>
              <w:fldChar w:fldCharType="begin"/>
            </w:r>
            <w:r w:rsidR="009F2B42">
              <w:rPr>
                <w:noProof/>
                <w:webHidden/>
              </w:rPr>
              <w:instrText xml:space="preserve"> PAGEREF _Toc453942918 \h </w:instrText>
            </w:r>
            <w:r w:rsidR="009F2B42">
              <w:rPr>
                <w:noProof/>
                <w:webHidden/>
              </w:rPr>
            </w:r>
            <w:r w:rsidR="009F2B42">
              <w:rPr>
                <w:noProof/>
                <w:webHidden/>
              </w:rPr>
              <w:fldChar w:fldCharType="separate"/>
            </w:r>
            <w:r w:rsidR="009F2B42">
              <w:rPr>
                <w:noProof/>
                <w:webHidden/>
              </w:rPr>
              <w:t>5</w:t>
            </w:r>
            <w:r w:rsidR="009F2B42">
              <w:rPr>
                <w:noProof/>
                <w:webHidden/>
              </w:rPr>
              <w:fldChar w:fldCharType="end"/>
            </w:r>
          </w:hyperlink>
        </w:p>
        <w:p w14:paraId="0EF9631C" w14:textId="77777777" w:rsidR="009F2B42" w:rsidRDefault="0037714E">
          <w:pPr>
            <w:pStyle w:val="ndice1"/>
            <w:rPr>
              <w:rFonts w:asciiTheme="minorHAnsi" w:eastAsiaTheme="minorEastAsia" w:hAnsiTheme="minorHAnsi"/>
              <w:noProof/>
            </w:rPr>
          </w:pPr>
          <w:hyperlink w:anchor="_Toc453942919" w:history="1">
            <w:r w:rsidR="009F2B42" w:rsidRPr="00B30AB6">
              <w:rPr>
                <w:rStyle w:val="Hiperligao"/>
                <w:noProof/>
              </w:rPr>
              <w:t>Results</w:t>
            </w:r>
            <w:r w:rsidR="009F2B42">
              <w:rPr>
                <w:noProof/>
                <w:webHidden/>
              </w:rPr>
              <w:tab/>
            </w:r>
            <w:r w:rsidR="009F2B42">
              <w:rPr>
                <w:noProof/>
                <w:webHidden/>
              </w:rPr>
              <w:fldChar w:fldCharType="begin"/>
            </w:r>
            <w:r w:rsidR="009F2B42">
              <w:rPr>
                <w:noProof/>
                <w:webHidden/>
              </w:rPr>
              <w:instrText xml:space="preserve"> PAGEREF _Toc453942919 \h </w:instrText>
            </w:r>
            <w:r w:rsidR="009F2B42">
              <w:rPr>
                <w:noProof/>
                <w:webHidden/>
              </w:rPr>
            </w:r>
            <w:r w:rsidR="009F2B42">
              <w:rPr>
                <w:noProof/>
                <w:webHidden/>
              </w:rPr>
              <w:fldChar w:fldCharType="separate"/>
            </w:r>
            <w:r w:rsidR="009F2B42">
              <w:rPr>
                <w:noProof/>
                <w:webHidden/>
              </w:rPr>
              <w:t>6</w:t>
            </w:r>
            <w:r w:rsidR="009F2B42">
              <w:rPr>
                <w:noProof/>
                <w:webHidden/>
              </w:rPr>
              <w:fldChar w:fldCharType="end"/>
            </w:r>
          </w:hyperlink>
        </w:p>
        <w:p w14:paraId="105BD6A8" w14:textId="77777777" w:rsidR="009F2B42" w:rsidRDefault="0037714E">
          <w:pPr>
            <w:pStyle w:val="ndice2"/>
            <w:rPr>
              <w:rFonts w:asciiTheme="minorHAnsi" w:eastAsiaTheme="minorEastAsia" w:hAnsiTheme="minorHAnsi"/>
              <w:noProof/>
            </w:rPr>
          </w:pPr>
          <w:hyperlink w:anchor="_Toc453942920" w:history="1">
            <w:r w:rsidR="009F2B42" w:rsidRPr="00B30AB6">
              <w:rPr>
                <w:rStyle w:val="Hiperligao"/>
                <w:noProof/>
              </w:rPr>
              <w:t>Path Tracing</w:t>
            </w:r>
            <w:r w:rsidR="009F2B42">
              <w:rPr>
                <w:noProof/>
                <w:webHidden/>
              </w:rPr>
              <w:tab/>
            </w:r>
            <w:r w:rsidR="009F2B42">
              <w:rPr>
                <w:noProof/>
                <w:webHidden/>
              </w:rPr>
              <w:fldChar w:fldCharType="begin"/>
            </w:r>
            <w:r w:rsidR="009F2B42">
              <w:rPr>
                <w:noProof/>
                <w:webHidden/>
              </w:rPr>
              <w:instrText xml:space="preserve"> PAGEREF _Toc453942920 \h </w:instrText>
            </w:r>
            <w:r w:rsidR="009F2B42">
              <w:rPr>
                <w:noProof/>
                <w:webHidden/>
              </w:rPr>
            </w:r>
            <w:r w:rsidR="009F2B42">
              <w:rPr>
                <w:noProof/>
                <w:webHidden/>
              </w:rPr>
              <w:fldChar w:fldCharType="separate"/>
            </w:r>
            <w:r w:rsidR="009F2B42">
              <w:rPr>
                <w:noProof/>
                <w:webHidden/>
              </w:rPr>
              <w:t>7</w:t>
            </w:r>
            <w:r w:rsidR="009F2B42">
              <w:rPr>
                <w:noProof/>
                <w:webHidden/>
              </w:rPr>
              <w:fldChar w:fldCharType="end"/>
            </w:r>
          </w:hyperlink>
        </w:p>
        <w:p w14:paraId="2E46A853" w14:textId="77777777" w:rsidR="009F2B42" w:rsidRDefault="0037714E">
          <w:pPr>
            <w:pStyle w:val="ndice3"/>
            <w:tabs>
              <w:tab w:val="right" w:leader="dot" w:pos="8828"/>
            </w:tabs>
            <w:rPr>
              <w:rFonts w:asciiTheme="minorHAnsi" w:eastAsiaTheme="minorEastAsia" w:hAnsiTheme="minorHAnsi"/>
              <w:noProof/>
            </w:rPr>
          </w:pPr>
          <w:hyperlink w:anchor="_Toc453942921" w:history="1">
            <w:r w:rsidR="009F2B42" w:rsidRPr="00B30AB6">
              <w:rPr>
                <w:rStyle w:val="Hiperligao"/>
                <w:noProof/>
              </w:rPr>
              <w:t>Adaptive</w:t>
            </w:r>
            <w:r w:rsidR="009F2B42">
              <w:rPr>
                <w:noProof/>
                <w:webHidden/>
              </w:rPr>
              <w:tab/>
            </w:r>
            <w:r w:rsidR="009F2B42">
              <w:rPr>
                <w:noProof/>
                <w:webHidden/>
              </w:rPr>
              <w:fldChar w:fldCharType="begin"/>
            </w:r>
            <w:r w:rsidR="009F2B42">
              <w:rPr>
                <w:noProof/>
                <w:webHidden/>
              </w:rPr>
              <w:instrText xml:space="preserve"> PAGEREF _Toc453942921 \h </w:instrText>
            </w:r>
            <w:r w:rsidR="009F2B42">
              <w:rPr>
                <w:noProof/>
                <w:webHidden/>
              </w:rPr>
            </w:r>
            <w:r w:rsidR="009F2B42">
              <w:rPr>
                <w:noProof/>
                <w:webHidden/>
              </w:rPr>
              <w:fldChar w:fldCharType="separate"/>
            </w:r>
            <w:r w:rsidR="009F2B42">
              <w:rPr>
                <w:noProof/>
                <w:webHidden/>
              </w:rPr>
              <w:t>8</w:t>
            </w:r>
            <w:r w:rsidR="009F2B42">
              <w:rPr>
                <w:noProof/>
                <w:webHidden/>
              </w:rPr>
              <w:fldChar w:fldCharType="end"/>
            </w:r>
          </w:hyperlink>
        </w:p>
        <w:p w14:paraId="67B441F4" w14:textId="77777777" w:rsidR="009F2B42" w:rsidRDefault="0037714E">
          <w:pPr>
            <w:pStyle w:val="ndice3"/>
            <w:tabs>
              <w:tab w:val="right" w:leader="dot" w:pos="8828"/>
            </w:tabs>
            <w:rPr>
              <w:rFonts w:asciiTheme="minorHAnsi" w:eastAsiaTheme="minorEastAsia" w:hAnsiTheme="minorHAnsi"/>
              <w:noProof/>
            </w:rPr>
          </w:pPr>
          <w:hyperlink w:anchor="_Toc453942922" w:history="1">
            <w:r w:rsidR="009F2B42" w:rsidRPr="00B30AB6">
              <w:rPr>
                <w:rStyle w:val="Hiperligao"/>
                <w:noProof/>
              </w:rPr>
              <w:t>Best Candidate</w:t>
            </w:r>
            <w:r w:rsidR="009F2B42">
              <w:rPr>
                <w:noProof/>
                <w:webHidden/>
              </w:rPr>
              <w:tab/>
            </w:r>
            <w:r w:rsidR="009F2B42">
              <w:rPr>
                <w:noProof/>
                <w:webHidden/>
              </w:rPr>
              <w:fldChar w:fldCharType="begin"/>
            </w:r>
            <w:r w:rsidR="009F2B42">
              <w:rPr>
                <w:noProof/>
                <w:webHidden/>
              </w:rPr>
              <w:instrText xml:space="preserve"> PAGEREF _Toc453942922 \h </w:instrText>
            </w:r>
            <w:r w:rsidR="009F2B42">
              <w:rPr>
                <w:noProof/>
                <w:webHidden/>
              </w:rPr>
            </w:r>
            <w:r w:rsidR="009F2B42">
              <w:rPr>
                <w:noProof/>
                <w:webHidden/>
              </w:rPr>
              <w:fldChar w:fldCharType="separate"/>
            </w:r>
            <w:r w:rsidR="009F2B42">
              <w:rPr>
                <w:noProof/>
                <w:webHidden/>
              </w:rPr>
              <w:t>9</w:t>
            </w:r>
            <w:r w:rsidR="009F2B42">
              <w:rPr>
                <w:noProof/>
                <w:webHidden/>
              </w:rPr>
              <w:fldChar w:fldCharType="end"/>
            </w:r>
          </w:hyperlink>
        </w:p>
        <w:p w14:paraId="09532AA0" w14:textId="77777777" w:rsidR="009F2B42" w:rsidRDefault="0037714E">
          <w:pPr>
            <w:pStyle w:val="ndice3"/>
            <w:tabs>
              <w:tab w:val="right" w:leader="dot" w:pos="8828"/>
            </w:tabs>
            <w:rPr>
              <w:rFonts w:asciiTheme="minorHAnsi" w:eastAsiaTheme="minorEastAsia" w:hAnsiTheme="minorHAnsi"/>
              <w:noProof/>
            </w:rPr>
          </w:pPr>
          <w:hyperlink w:anchor="_Toc453942923" w:history="1">
            <w:r w:rsidR="009F2B42" w:rsidRPr="00B30AB6">
              <w:rPr>
                <w:rStyle w:val="Hiperligao"/>
                <w:noProof/>
              </w:rPr>
              <w:t>Halton</w:t>
            </w:r>
            <w:r w:rsidR="009F2B42">
              <w:rPr>
                <w:noProof/>
                <w:webHidden/>
              </w:rPr>
              <w:tab/>
            </w:r>
            <w:r w:rsidR="009F2B42">
              <w:rPr>
                <w:noProof/>
                <w:webHidden/>
              </w:rPr>
              <w:fldChar w:fldCharType="begin"/>
            </w:r>
            <w:r w:rsidR="009F2B42">
              <w:rPr>
                <w:noProof/>
                <w:webHidden/>
              </w:rPr>
              <w:instrText xml:space="preserve"> PAGEREF _Toc453942923 \h </w:instrText>
            </w:r>
            <w:r w:rsidR="009F2B42">
              <w:rPr>
                <w:noProof/>
                <w:webHidden/>
              </w:rPr>
            </w:r>
            <w:r w:rsidR="009F2B42">
              <w:rPr>
                <w:noProof/>
                <w:webHidden/>
              </w:rPr>
              <w:fldChar w:fldCharType="separate"/>
            </w:r>
            <w:r w:rsidR="009F2B42">
              <w:rPr>
                <w:noProof/>
                <w:webHidden/>
              </w:rPr>
              <w:t>10</w:t>
            </w:r>
            <w:r w:rsidR="009F2B42">
              <w:rPr>
                <w:noProof/>
                <w:webHidden/>
              </w:rPr>
              <w:fldChar w:fldCharType="end"/>
            </w:r>
          </w:hyperlink>
        </w:p>
        <w:p w14:paraId="5696EEB3" w14:textId="77777777" w:rsidR="009F2B42" w:rsidRDefault="0037714E">
          <w:pPr>
            <w:pStyle w:val="ndice3"/>
            <w:tabs>
              <w:tab w:val="right" w:leader="dot" w:pos="8828"/>
            </w:tabs>
            <w:rPr>
              <w:rFonts w:asciiTheme="minorHAnsi" w:eastAsiaTheme="minorEastAsia" w:hAnsiTheme="minorHAnsi"/>
              <w:noProof/>
            </w:rPr>
          </w:pPr>
          <w:hyperlink w:anchor="_Toc453942924" w:history="1">
            <w:r w:rsidR="009F2B42" w:rsidRPr="00B30AB6">
              <w:rPr>
                <w:rStyle w:val="Hiperligao"/>
                <w:noProof/>
              </w:rPr>
              <w:t>Low Discrepancy</w:t>
            </w:r>
            <w:r w:rsidR="009F2B42">
              <w:rPr>
                <w:noProof/>
                <w:webHidden/>
              </w:rPr>
              <w:tab/>
            </w:r>
            <w:r w:rsidR="009F2B42">
              <w:rPr>
                <w:noProof/>
                <w:webHidden/>
              </w:rPr>
              <w:fldChar w:fldCharType="begin"/>
            </w:r>
            <w:r w:rsidR="009F2B42">
              <w:rPr>
                <w:noProof/>
                <w:webHidden/>
              </w:rPr>
              <w:instrText xml:space="preserve"> PAGEREF _Toc453942924 \h </w:instrText>
            </w:r>
            <w:r w:rsidR="009F2B42">
              <w:rPr>
                <w:noProof/>
                <w:webHidden/>
              </w:rPr>
            </w:r>
            <w:r w:rsidR="009F2B42">
              <w:rPr>
                <w:noProof/>
                <w:webHidden/>
              </w:rPr>
              <w:fldChar w:fldCharType="separate"/>
            </w:r>
            <w:r w:rsidR="009F2B42">
              <w:rPr>
                <w:noProof/>
                <w:webHidden/>
              </w:rPr>
              <w:t>11</w:t>
            </w:r>
            <w:r w:rsidR="009F2B42">
              <w:rPr>
                <w:noProof/>
                <w:webHidden/>
              </w:rPr>
              <w:fldChar w:fldCharType="end"/>
            </w:r>
          </w:hyperlink>
        </w:p>
        <w:p w14:paraId="77503A2A" w14:textId="77777777" w:rsidR="009F2B42" w:rsidRDefault="0037714E">
          <w:pPr>
            <w:pStyle w:val="ndice3"/>
            <w:tabs>
              <w:tab w:val="right" w:leader="dot" w:pos="8828"/>
            </w:tabs>
            <w:rPr>
              <w:rFonts w:asciiTheme="minorHAnsi" w:eastAsiaTheme="minorEastAsia" w:hAnsiTheme="minorHAnsi"/>
              <w:noProof/>
            </w:rPr>
          </w:pPr>
          <w:hyperlink w:anchor="_Toc453942925" w:history="1">
            <w:r w:rsidR="009F2B42" w:rsidRPr="00B30AB6">
              <w:rPr>
                <w:rStyle w:val="Hiperligao"/>
                <w:noProof/>
              </w:rPr>
              <w:t>Random</w:t>
            </w:r>
            <w:r w:rsidR="009F2B42">
              <w:rPr>
                <w:noProof/>
                <w:webHidden/>
              </w:rPr>
              <w:tab/>
            </w:r>
            <w:r w:rsidR="009F2B42">
              <w:rPr>
                <w:noProof/>
                <w:webHidden/>
              </w:rPr>
              <w:fldChar w:fldCharType="begin"/>
            </w:r>
            <w:r w:rsidR="009F2B42">
              <w:rPr>
                <w:noProof/>
                <w:webHidden/>
              </w:rPr>
              <w:instrText xml:space="preserve"> PAGEREF _Toc453942925 \h </w:instrText>
            </w:r>
            <w:r w:rsidR="009F2B42">
              <w:rPr>
                <w:noProof/>
                <w:webHidden/>
              </w:rPr>
            </w:r>
            <w:r w:rsidR="009F2B42">
              <w:rPr>
                <w:noProof/>
                <w:webHidden/>
              </w:rPr>
              <w:fldChar w:fldCharType="separate"/>
            </w:r>
            <w:r w:rsidR="009F2B42">
              <w:rPr>
                <w:noProof/>
                <w:webHidden/>
              </w:rPr>
              <w:t>12</w:t>
            </w:r>
            <w:r w:rsidR="009F2B42">
              <w:rPr>
                <w:noProof/>
                <w:webHidden/>
              </w:rPr>
              <w:fldChar w:fldCharType="end"/>
            </w:r>
          </w:hyperlink>
        </w:p>
        <w:p w14:paraId="5BD46819" w14:textId="77777777" w:rsidR="009F2B42" w:rsidRDefault="0037714E">
          <w:pPr>
            <w:pStyle w:val="ndice3"/>
            <w:tabs>
              <w:tab w:val="right" w:leader="dot" w:pos="8828"/>
            </w:tabs>
            <w:rPr>
              <w:rFonts w:asciiTheme="minorHAnsi" w:eastAsiaTheme="minorEastAsia" w:hAnsiTheme="minorHAnsi"/>
              <w:noProof/>
            </w:rPr>
          </w:pPr>
          <w:hyperlink w:anchor="_Toc453942926" w:history="1">
            <w:r w:rsidR="009F2B42" w:rsidRPr="00B30AB6">
              <w:rPr>
                <w:rStyle w:val="Hiperligao"/>
                <w:noProof/>
              </w:rPr>
              <w:t>Stratified</w:t>
            </w:r>
            <w:r w:rsidR="009F2B42">
              <w:rPr>
                <w:noProof/>
                <w:webHidden/>
              </w:rPr>
              <w:tab/>
            </w:r>
            <w:r w:rsidR="009F2B42">
              <w:rPr>
                <w:noProof/>
                <w:webHidden/>
              </w:rPr>
              <w:fldChar w:fldCharType="begin"/>
            </w:r>
            <w:r w:rsidR="009F2B42">
              <w:rPr>
                <w:noProof/>
                <w:webHidden/>
              </w:rPr>
              <w:instrText xml:space="preserve"> PAGEREF _Toc453942926 \h </w:instrText>
            </w:r>
            <w:r w:rsidR="009F2B42">
              <w:rPr>
                <w:noProof/>
                <w:webHidden/>
              </w:rPr>
            </w:r>
            <w:r w:rsidR="009F2B42">
              <w:rPr>
                <w:noProof/>
                <w:webHidden/>
              </w:rPr>
              <w:fldChar w:fldCharType="separate"/>
            </w:r>
            <w:r w:rsidR="009F2B42">
              <w:rPr>
                <w:noProof/>
                <w:webHidden/>
              </w:rPr>
              <w:t>13</w:t>
            </w:r>
            <w:r w:rsidR="009F2B42">
              <w:rPr>
                <w:noProof/>
                <w:webHidden/>
              </w:rPr>
              <w:fldChar w:fldCharType="end"/>
            </w:r>
          </w:hyperlink>
        </w:p>
        <w:p w14:paraId="7EAA773F" w14:textId="77777777" w:rsidR="009F2B42" w:rsidRDefault="0037714E">
          <w:pPr>
            <w:pStyle w:val="ndice2"/>
            <w:rPr>
              <w:rFonts w:asciiTheme="minorHAnsi" w:eastAsiaTheme="minorEastAsia" w:hAnsiTheme="minorHAnsi"/>
              <w:noProof/>
            </w:rPr>
          </w:pPr>
          <w:hyperlink w:anchor="_Toc453942927" w:history="1">
            <w:r w:rsidR="009F2B42" w:rsidRPr="00B30AB6">
              <w:rPr>
                <w:rStyle w:val="Hiperligao"/>
                <w:noProof/>
              </w:rPr>
              <w:t>Photon Map With No Caustic Photons</w:t>
            </w:r>
            <w:r w:rsidR="009F2B42">
              <w:rPr>
                <w:noProof/>
                <w:webHidden/>
              </w:rPr>
              <w:tab/>
            </w:r>
            <w:r w:rsidR="009F2B42">
              <w:rPr>
                <w:noProof/>
                <w:webHidden/>
              </w:rPr>
              <w:fldChar w:fldCharType="begin"/>
            </w:r>
            <w:r w:rsidR="009F2B42">
              <w:rPr>
                <w:noProof/>
                <w:webHidden/>
              </w:rPr>
              <w:instrText xml:space="preserve"> PAGEREF _Toc453942927 \h </w:instrText>
            </w:r>
            <w:r w:rsidR="009F2B42">
              <w:rPr>
                <w:noProof/>
                <w:webHidden/>
              </w:rPr>
            </w:r>
            <w:r w:rsidR="009F2B42">
              <w:rPr>
                <w:noProof/>
                <w:webHidden/>
              </w:rPr>
              <w:fldChar w:fldCharType="separate"/>
            </w:r>
            <w:r w:rsidR="009F2B42">
              <w:rPr>
                <w:noProof/>
                <w:webHidden/>
              </w:rPr>
              <w:t>14</w:t>
            </w:r>
            <w:r w:rsidR="009F2B42">
              <w:rPr>
                <w:noProof/>
                <w:webHidden/>
              </w:rPr>
              <w:fldChar w:fldCharType="end"/>
            </w:r>
          </w:hyperlink>
        </w:p>
        <w:p w14:paraId="6CADA8DD" w14:textId="77777777" w:rsidR="009F2B42" w:rsidRDefault="0037714E">
          <w:pPr>
            <w:pStyle w:val="ndice3"/>
            <w:tabs>
              <w:tab w:val="right" w:leader="dot" w:pos="8828"/>
            </w:tabs>
            <w:rPr>
              <w:rFonts w:asciiTheme="minorHAnsi" w:eastAsiaTheme="minorEastAsia" w:hAnsiTheme="minorHAnsi"/>
              <w:noProof/>
            </w:rPr>
          </w:pPr>
          <w:hyperlink w:anchor="_Toc453942928" w:history="1">
            <w:r w:rsidR="009F2B42" w:rsidRPr="00B30AB6">
              <w:rPr>
                <w:rStyle w:val="Hiperligao"/>
                <w:noProof/>
              </w:rPr>
              <w:t>Adaptive</w:t>
            </w:r>
            <w:r w:rsidR="009F2B42">
              <w:rPr>
                <w:noProof/>
                <w:webHidden/>
              </w:rPr>
              <w:tab/>
            </w:r>
            <w:r w:rsidR="009F2B42">
              <w:rPr>
                <w:noProof/>
                <w:webHidden/>
              </w:rPr>
              <w:fldChar w:fldCharType="begin"/>
            </w:r>
            <w:r w:rsidR="009F2B42">
              <w:rPr>
                <w:noProof/>
                <w:webHidden/>
              </w:rPr>
              <w:instrText xml:space="preserve"> PAGEREF _Toc453942928 \h </w:instrText>
            </w:r>
            <w:r w:rsidR="009F2B42">
              <w:rPr>
                <w:noProof/>
                <w:webHidden/>
              </w:rPr>
            </w:r>
            <w:r w:rsidR="009F2B42">
              <w:rPr>
                <w:noProof/>
                <w:webHidden/>
              </w:rPr>
              <w:fldChar w:fldCharType="separate"/>
            </w:r>
            <w:r w:rsidR="009F2B42">
              <w:rPr>
                <w:noProof/>
                <w:webHidden/>
              </w:rPr>
              <w:t>15</w:t>
            </w:r>
            <w:r w:rsidR="009F2B42">
              <w:rPr>
                <w:noProof/>
                <w:webHidden/>
              </w:rPr>
              <w:fldChar w:fldCharType="end"/>
            </w:r>
          </w:hyperlink>
        </w:p>
        <w:p w14:paraId="5D342596" w14:textId="77777777" w:rsidR="009F2B42" w:rsidRDefault="0037714E">
          <w:pPr>
            <w:pStyle w:val="ndice3"/>
            <w:tabs>
              <w:tab w:val="right" w:leader="dot" w:pos="8828"/>
            </w:tabs>
            <w:rPr>
              <w:rFonts w:asciiTheme="minorHAnsi" w:eastAsiaTheme="minorEastAsia" w:hAnsiTheme="minorHAnsi"/>
              <w:noProof/>
            </w:rPr>
          </w:pPr>
          <w:hyperlink w:anchor="_Toc453942929" w:history="1">
            <w:r w:rsidR="009F2B42" w:rsidRPr="00B30AB6">
              <w:rPr>
                <w:rStyle w:val="Hiperligao"/>
                <w:noProof/>
              </w:rPr>
              <w:t>Best Candidate</w:t>
            </w:r>
            <w:r w:rsidR="009F2B42">
              <w:rPr>
                <w:noProof/>
                <w:webHidden/>
              </w:rPr>
              <w:tab/>
            </w:r>
            <w:r w:rsidR="009F2B42">
              <w:rPr>
                <w:noProof/>
                <w:webHidden/>
              </w:rPr>
              <w:fldChar w:fldCharType="begin"/>
            </w:r>
            <w:r w:rsidR="009F2B42">
              <w:rPr>
                <w:noProof/>
                <w:webHidden/>
              </w:rPr>
              <w:instrText xml:space="preserve"> PAGEREF _Toc453942929 \h </w:instrText>
            </w:r>
            <w:r w:rsidR="009F2B42">
              <w:rPr>
                <w:noProof/>
                <w:webHidden/>
              </w:rPr>
            </w:r>
            <w:r w:rsidR="009F2B42">
              <w:rPr>
                <w:noProof/>
                <w:webHidden/>
              </w:rPr>
              <w:fldChar w:fldCharType="separate"/>
            </w:r>
            <w:r w:rsidR="009F2B42">
              <w:rPr>
                <w:noProof/>
                <w:webHidden/>
              </w:rPr>
              <w:t>16</w:t>
            </w:r>
            <w:r w:rsidR="009F2B42">
              <w:rPr>
                <w:noProof/>
                <w:webHidden/>
              </w:rPr>
              <w:fldChar w:fldCharType="end"/>
            </w:r>
          </w:hyperlink>
        </w:p>
        <w:p w14:paraId="3492DCB6" w14:textId="77777777" w:rsidR="009F2B42" w:rsidRDefault="0037714E">
          <w:pPr>
            <w:pStyle w:val="ndice3"/>
            <w:tabs>
              <w:tab w:val="right" w:leader="dot" w:pos="8828"/>
            </w:tabs>
            <w:rPr>
              <w:rFonts w:asciiTheme="minorHAnsi" w:eastAsiaTheme="minorEastAsia" w:hAnsiTheme="minorHAnsi"/>
              <w:noProof/>
            </w:rPr>
          </w:pPr>
          <w:hyperlink w:anchor="_Toc453942930" w:history="1">
            <w:r w:rsidR="009F2B42" w:rsidRPr="00B30AB6">
              <w:rPr>
                <w:rStyle w:val="Hiperligao"/>
                <w:noProof/>
              </w:rPr>
              <w:t>Halton</w:t>
            </w:r>
            <w:r w:rsidR="009F2B42">
              <w:rPr>
                <w:noProof/>
                <w:webHidden/>
              </w:rPr>
              <w:tab/>
            </w:r>
            <w:r w:rsidR="009F2B42">
              <w:rPr>
                <w:noProof/>
                <w:webHidden/>
              </w:rPr>
              <w:fldChar w:fldCharType="begin"/>
            </w:r>
            <w:r w:rsidR="009F2B42">
              <w:rPr>
                <w:noProof/>
                <w:webHidden/>
              </w:rPr>
              <w:instrText xml:space="preserve"> PAGEREF _Toc453942930 \h </w:instrText>
            </w:r>
            <w:r w:rsidR="009F2B42">
              <w:rPr>
                <w:noProof/>
                <w:webHidden/>
              </w:rPr>
            </w:r>
            <w:r w:rsidR="009F2B42">
              <w:rPr>
                <w:noProof/>
                <w:webHidden/>
              </w:rPr>
              <w:fldChar w:fldCharType="separate"/>
            </w:r>
            <w:r w:rsidR="009F2B42">
              <w:rPr>
                <w:noProof/>
                <w:webHidden/>
              </w:rPr>
              <w:t>17</w:t>
            </w:r>
            <w:r w:rsidR="009F2B42">
              <w:rPr>
                <w:noProof/>
                <w:webHidden/>
              </w:rPr>
              <w:fldChar w:fldCharType="end"/>
            </w:r>
          </w:hyperlink>
        </w:p>
        <w:p w14:paraId="0129F735" w14:textId="77777777" w:rsidR="009F2B42" w:rsidRDefault="0037714E">
          <w:pPr>
            <w:pStyle w:val="ndice3"/>
            <w:tabs>
              <w:tab w:val="right" w:leader="dot" w:pos="8828"/>
            </w:tabs>
            <w:rPr>
              <w:rFonts w:asciiTheme="minorHAnsi" w:eastAsiaTheme="minorEastAsia" w:hAnsiTheme="minorHAnsi"/>
              <w:noProof/>
            </w:rPr>
          </w:pPr>
          <w:hyperlink w:anchor="_Toc453942931" w:history="1">
            <w:r w:rsidR="009F2B42" w:rsidRPr="00B30AB6">
              <w:rPr>
                <w:rStyle w:val="Hiperligao"/>
                <w:noProof/>
              </w:rPr>
              <w:t>Low Discrepancy</w:t>
            </w:r>
            <w:r w:rsidR="009F2B42">
              <w:rPr>
                <w:noProof/>
                <w:webHidden/>
              </w:rPr>
              <w:tab/>
            </w:r>
            <w:r w:rsidR="009F2B42">
              <w:rPr>
                <w:noProof/>
                <w:webHidden/>
              </w:rPr>
              <w:fldChar w:fldCharType="begin"/>
            </w:r>
            <w:r w:rsidR="009F2B42">
              <w:rPr>
                <w:noProof/>
                <w:webHidden/>
              </w:rPr>
              <w:instrText xml:space="preserve"> PAGEREF _Toc453942931 \h </w:instrText>
            </w:r>
            <w:r w:rsidR="009F2B42">
              <w:rPr>
                <w:noProof/>
                <w:webHidden/>
              </w:rPr>
            </w:r>
            <w:r w:rsidR="009F2B42">
              <w:rPr>
                <w:noProof/>
                <w:webHidden/>
              </w:rPr>
              <w:fldChar w:fldCharType="separate"/>
            </w:r>
            <w:r w:rsidR="009F2B42">
              <w:rPr>
                <w:noProof/>
                <w:webHidden/>
              </w:rPr>
              <w:t>18</w:t>
            </w:r>
            <w:r w:rsidR="009F2B42">
              <w:rPr>
                <w:noProof/>
                <w:webHidden/>
              </w:rPr>
              <w:fldChar w:fldCharType="end"/>
            </w:r>
          </w:hyperlink>
        </w:p>
        <w:p w14:paraId="41FD4B80" w14:textId="77777777" w:rsidR="009F2B42" w:rsidRDefault="0037714E">
          <w:pPr>
            <w:pStyle w:val="ndice3"/>
            <w:tabs>
              <w:tab w:val="right" w:leader="dot" w:pos="8828"/>
            </w:tabs>
            <w:rPr>
              <w:rFonts w:asciiTheme="minorHAnsi" w:eastAsiaTheme="minorEastAsia" w:hAnsiTheme="minorHAnsi"/>
              <w:noProof/>
            </w:rPr>
          </w:pPr>
          <w:hyperlink w:anchor="_Toc453942932" w:history="1">
            <w:r w:rsidR="009F2B42" w:rsidRPr="00B30AB6">
              <w:rPr>
                <w:rStyle w:val="Hiperligao"/>
                <w:noProof/>
              </w:rPr>
              <w:t>Random</w:t>
            </w:r>
            <w:r w:rsidR="009F2B42">
              <w:rPr>
                <w:noProof/>
                <w:webHidden/>
              </w:rPr>
              <w:tab/>
            </w:r>
            <w:r w:rsidR="009F2B42">
              <w:rPr>
                <w:noProof/>
                <w:webHidden/>
              </w:rPr>
              <w:fldChar w:fldCharType="begin"/>
            </w:r>
            <w:r w:rsidR="009F2B42">
              <w:rPr>
                <w:noProof/>
                <w:webHidden/>
              </w:rPr>
              <w:instrText xml:space="preserve"> PAGEREF _Toc453942932 \h </w:instrText>
            </w:r>
            <w:r w:rsidR="009F2B42">
              <w:rPr>
                <w:noProof/>
                <w:webHidden/>
              </w:rPr>
            </w:r>
            <w:r w:rsidR="009F2B42">
              <w:rPr>
                <w:noProof/>
                <w:webHidden/>
              </w:rPr>
              <w:fldChar w:fldCharType="separate"/>
            </w:r>
            <w:r w:rsidR="009F2B42">
              <w:rPr>
                <w:noProof/>
                <w:webHidden/>
              </w:rPr>
              <w:t>19</w:t>
            </w:r>
            <w:r w:rsidR="009F2B42">
              <w:rPr>
                <w:noProof/>
                <w:webHidden/>
              </w:rPr>
              <w:fldChar w:fldCharType="end"/>
            </w:r>
          </w:hyperlink>
        </w:p>
        <w:p w14:paraId="2D463D87" w14:textId="77777777" w:rsidR="009F2B42" w:rsidRDefault="0037714E">
          <w:pPr>
            <w:pStyle w:val="ndice3"/>
            <w:tabs>
              <w:tab w:val="right" w:leader="dot" w:pos="8828"/>
            </w:tabs>
            <w:rPr>
              <w:rFonts w:asciiTheme="minorHAnsi" w:eastAsiaTheme="minorEastAsia" w:hAnsiTheme="minorHAnsi"/>
              <w:noProof/>
            </w:rPr>
          </w:pPr>
          <w:hyperlink w:anchor="_Toc453942933" w:history="1">
            <w:r w:rsidR="009F2B42" w:rsidRPr="00B30AB6">
              <w:rPr>
                <w:rStyle w:val="Hiperligao"/>
                <w:noProof/>
              </w:rPr>
              <w:t>Stratified</w:t>
            </w:r>
            <w:r w:rsidR="009F2B42">
              <w:rPr>
                <w:noProof/>
                <w:webHidden/>
              </w:rPr>
              <w:tab/>
            </w:r>
            <w:r w:rsidR="009F2B42">
              <w:rPr>
                <w:noProof/>
                <w:webHidden/>
              </w:rPr>
              <w:fldChar w:fldCharType="begin"/>
            </w:r>
            <w:r w:rsidR="009F2B42">
              <w:rPr>
                <w:noProof/>
                <w:webHidden/>
              </w:rPr>
              <w:instrText xml:space="preserve"> PAGEREF _Toc453942933 \h </w:instrText>
            </w:r>
            <w:r w:rsidR="009F2B42">
              <w:rPr>
                <w:noProof/>
                <w:webHidden/>
              </w:rPr>
            </w:r>
            <w:r w:rsidR="009F2B42">
              <w:rPr>
                <w:noProof/>
                <w:webHidden/>
              </w:rPr>
              <w:fldChar w:fldCharType="separate"/>
            </w:r>
            <w:r w:rsidR="009F2B42">
              <w:rPr>
                <w:noProof/>
                <w:webHidden/>
              </w:rPr>
              <w:t>20</w:t>
            </w:r>
            <w:r w:rsidR="009F2B42">
              <w:rPr>
                <w:noProof/>
                <w:webHidden/>
              </w:rPr>
              <w:fldChar w:fldCharType="end"/>
            </w:r>
          </w:hyperlink>
        </w:p>
        <w:p w14:paraId="7AB322AE" w14:textId="77777777" w:rsidR="009F2B42" w:rsidRDefault="0037714E">
          <w:pPr>
            <w:pStyle w:val="ndice2"/>
            <w:rPr>
              <w:rFonts w:asciiTheme="minorHAnsi" w:eastAsiaTheme="minorEastAsia" w:hAnsiTheme="minorHAnsi"/>
              <w:noProof/>
            </w:rPr>
          </w:pPr>
          <w:hyperlink w:anchor="_Toc453942934" w:history="1">
            <w:r w:rsidR="009F2B42" w:rsidRPr="00B30AB6">
              <w:rPr>
                <w:rStyle w:val="Hiperligao"/>
                <w:noProof/>
              </w:rPr>
              <w:t>Photon Map With Caustic Photons</w:t>
            </w:r>
            <w:r w:rsidR="009F2B42">
              <w:rPr>
                <w:noProof/>
                <w:webHidden/>
              </w:rPr>
              <w:tab/>
            </w:r>
            <w:r w:rsidR="009F2B42">
              <w:rPr>
                <w:noProof/>
                <w:webHidden/>
              </w:rPr>
              <w:fldChar w:fldCharType="begin"/>
            </w:r>
            <w:r w:rsidR="009F2B42">
              <w:rPr>
                <w:noProof/>
                <w:webHidden/>
              </w:rPr>
              <w:instrText xml:space="preserve"> PAGEREF _Toc453942934 \h </w:instrText>
            </w:r>
            <w:r w:rsidR="009F2B42">
              <w:rPr>
                <w:noProof/>
                <w:webHidden/>
              </w:rPr>
            </w:r>
            <w:r w:rsidR="009F2B42">
              <w:rPr>
                <w:noProof/>
                <w:webHidden/>
              </w:rPr>
              <w:fldChar w:fldCharType="separate"/>
            </w:r>
            <w:r w:rsidR="009F2B42">
              <w:rPr>
                <w:noProof/>
                <w:webHidden/>
              </w:rPr>
              <w:t>21</w:t>
            </w:r>
            <w:r w:rsidR="009F2B42">
              <w:rPr>
                <w:noProof/>
                <w:webHidden/>
              </w:rPr>
              <w:fldChar w:fldCharType="end"/>
            </w:r>
          </w:hyperlink>
        </w:p>
        <w:p w14:paraId="454667B8" w14:textId="77777777" w:rsidR="009F2B42" w:rsidRDefault="0037714E">
          <w:pPr>
            <w:pStyle w:val="ndice3"/>
            <w:tabs>
              <w:tab w:val="right" w:leader="dot" w:pos="8828"/>
            </w:tabs>
            <w:rPr>
              <w:rFonts w:asciiTheme="minorHAnsi" w:eastAsiaTheme="minorEastAsia" w:hAnsiTheme="minorHAnsi"/>
              <w:noProof/>
            </w:rPr>
          </w:pPr>
          <w:hyperlink w:anchor="_Toc453942935" w:history="1">
            <w:r w:rsidR="009F2B42" w:rsidRPr="00B30AB6">
              <w:rPr>
                <w:rStyle w:val="Hiperligao"/>
                <w:noProof/>
              </w:rPr>
              <w:t>Best Candidate</w:t>
            </w:r>
            <w:r w:rsidR="009F2B42">
              <w:rPr>
                <w:noProof/>
                <w:webHidden/>
              </w:rPr>
              <w:tab/>
            </w:r>
            <w:r w:rsidR="009F2B42">
              <w:rPr>
                <w:noProof/>
                <w:webHidden/>
              </w:rPr>
              <w:fldChar w:fldCharType="begin"/>
            </w:r>
            <w:r w:rsidR="009F2B42">
              <w:rPr>
                <w:noProof/>
                <w:webHidden/>
              </w:rPr>
              <w:instrText xml:space="preserve"> PAGEREF _Toc453942935 \h </w:instrText>
            </w:r>
            <w:r w:rsidR="009F2B42">
              <w:rPr>
                <w:noProof/>
                <w:webHidden/>
              </w:rPr>
            </w:r>
            <w:r w:rsidR="009F2B42">
              <w:rPr>
                <w:noProof/>
                <w:webHidden/>
              </w:rPr>
              <w:fldChar w:fldCharType="separate"/>
            </w:r>
            <w:r w:rsidR="009F2B42">
              <w:rPr>
                <w:noProof/>
                <w:webHidden/>
              </w:rPr>
              <w:t>22</w:t>
            </w:r>
            <w:r w:rsidR="009F2B42">
              <w:rPr>
                <w:noProof/>
                <w:webHidden/>
              </w:rPr>
              <w:fldChar w:fldCharType="end"/>
            </w:r>
          </w:hyperlink>
        </w:p>
        <w:p w14:paraId="3905D716" w14:textId="77777777" w:rsidR="009F2B42" w:rsidRDefault="0037714E">
          <w:pPr>
            <w:pStyle w:val="ndice3"/>
            <w:tabs>
              <w:tab w:val="right" w:leader="dot" w:pos="8828"/>
            </w:tabs>
            <w:rPr>
              <w:rFonts w:asciiTheme="minorHAnsi" w:eastAsiaTheme="minorEastAsia" w:hAnsiTheme="minorHAnsi"/>
              <w:noProof/>
            </w:rPr>
          </w:pPr>
          <w:hyperlink w:anchor="_Toc453942936" w:history="1">
            <w:r w:rsidR="009F2B42" w:rsidRPr="00B30AB6">
              <w:rPr>
                <w:rStyle w:val="Hiperligao"/>
                <w:noProof/>
              </w:rPr>
              <w:t>Halton</w:t>
            </w:r>
            <w:r w:rsidR="009F2B42">
              <w:rPr>
                <w:noProof/>
                <w:webHidden/>
              </w:rPr>
              <w:tab/>
            </w:r>
            <w:r w:rsidR="009F2B42">
              <w:rPr>
                <w:noProof/>
                <w:webHidden/>
              </w:rPr>
              <w:fldChar w:fldCharType="begin"/>
            </w:r>
            <w:r w:rsidR="009F2B42">
              <w:rPr>
                <w:noProof/>
                <w:webHidden/>
              </w:rPr>
              <w:instrText xml:space="preserve"> PAGEREF _Toc453942936 \h </w:instrText>
            </w:r>
            <w:r w:rsidR="009F2B42">
              <w:rPr>
                <w:noProof/>
                <w:webHidden/>
              </w:rPr>
            </w:r>
            <w:r w:rsidR="009F2B42">
              <w:rPr>
                <w:noProof/>
                <w:webHidden/>
              </w:rPr>
              <w:fldChar w:fldCharType="separate"/>
            </w:r>
            <w:r w:rsidR="009F2B42">
              <w:rPr>
                <w:noProof/>
                <w:webHidden/>
              </w:rPr>
              <w:t>23</w:t>
            </w:r>
            <w:r w:rsidR="009F2B42">
              <w:rPr>
                <w:noProof/>
                <w:webHidden/>
              </w:rPr>
              <w:fldChar w:fldCharType="end"/>
            </w:r>
          </w:hyperlink>
        </w:p>
        <w:p w14:paraId="30192748" w14:textId="77777777" w:rsidR="009F2B42" w:rsidRDefault="0037714E">
          <w:pPr>
            <w:pStyle w:val="ndice3"/>
            <w:tabs>
              <w:tab w:val="right" w:leader="dot" w:pos="8828"/>
            </w:tabs>
            <w:rPr>
              <w:rFonts w:asciiTheme="minorHAnsi" w:eastAsiaTheme="minorEastAsia" w:hAnsiTheme="minorHAnsi"/>
              <w:noProof/>
            </w:rPr>
          </w:pPr>
          <w:hyperlink w:anchor="_Toc453942937" w:history="1">
            <w:r w:rsidR="009F2B42" w:rsidRPr="00B30AB6">
              <w:rPr>
                <w:rStyle w:val="Hiperligao"/>
                <w:noProof/>
              </w:rPr>
              <w:t>Low Discrepancy</w:t>
            </w:r>
            <w:r w:rsidR="009F2B42">
              <w:rPr>
                <w:noProof/>
                <w:webHidden/>
              </w:rPr>
              <w:tab/>
            </w:r>
            <w:r w:rsidR="009F2B42">
              <w:rPr>
                <w:noProof/>
                <w:webHidden/>
              </w:rPr>
              <w:fldChar w:fldCharType="begin"/>
            </w:r>
            <w:r w:rsidR="009F2B42">
              <w:rPr>
                <w:noProof/>
                <w:webHidden/>
              </w:rPr>
              <w:instrText xml:space="preserve"> PAGEREF _Toc453942937 \h </w:instrText>
            </w:r>
            <w:r w:rsidR="009F2B42">
              <w:rPr>
                <w:noProof/>
                <w:webHidden/>
              </w:rPr>
            </w:r>
            <w:r w:rsidR="009F2B42">
              <w:rPr>
                <w:noProof/>
                <w:webHidden/>
              </w:rPr>
              <w:fldChar w:fldCharType="separate"/>
            </w:r>
            <w:r w:rsidR="009F2B42">
              <w:rPr>
                <w:noProof/>
                <w:webHidden/>
              </w:rPr>
              <w:t>24</w:t>
            </w:r>
            <w:r w:rsidR="009F2B42">
              <w:rPr>
                <w:noProof/>
                <w:webHidden/>
              </w:rPr>
              <w:fldChar w:fldCharType="end"/>
            </w:r>
          </w:hyperlink>
        </w:p>
        <w:p w14:paraId="5004C926" w14:textId="77777777" w:rsidR="009F2B42" w:rsidRDefault="0037714E">
          <w:pPr>
            <w:pStyle w:val="ndice3"/>
            <w:tabs>
              <w:tab w:val="right" w:leader="dot" w:pos="8828"/>
            </w:tabs>
            <w:rPr>
              <w:rFonts w:asciiTheme="minorHAnsi" w:eastAsiaTheme="minorEastAsia" w:hAnsiTheme="minorHAnsi"/>
              <w:noProof/>
            </w:rPr>
          </w:pPr>
          <w:hyperlink w:anchor="_Toc453942938" w:history="1">
            <w:r w:rsidR="009F2B42" w:rsidRPr="00B30AB6">
              <w:rPr>
                <w:rStyle w:val="Hiperligao"/>
                <w:noProof/>
              </w:rPr>
              <w:t>Random</w:t>
            </w:r>
            <w:r w:rsidR="009F2B42">
              <w:rPr>
                <w:noProof/>
                <w:webHidden/>
              </w:rPr>
              <w:tab/>
            </w:r>
            <w:r w:rsidR="009F2B42">
              <w:rPr>
                <w:noProof/>
                <w:webHidden/>
              </w:rPr>
              <w:fldChar w:fldCharType="begin"/>
            </w:r>
            <w:r w:rsidR="009F2B42">
              <w:rPr>
                <w:noProof/>
                <w:webHidden/>
              </w:rPr>
              <w:instrText xml:space="preserve"> PAGEREF _Toc453942938 \h </w:instrText>
            </w:r>
            <w:r w:rsidR="009F2B42">
              <w:rPr>
                <w:noProof/>
                <w:webHidden/>
              </w:rPr>
            </w:r>
            <w:r w:rsidR="009F2B42">
              <w:rPr>
                <w:noProof/>
                <w:webHidden/>
              </w:rPr>
              <w:fldChar w:fldCharType="separate"/>
            </w:r>
            <w:r w:rsidR="009F2B42">
              <w:rPr>
                <w:noProof/>
                <w:webHidden/>
              </w:rPr>
              <w:t>25</w:t>
            </w:r>
            <w:r w:rsidR="009F2B42">
              <w:rPr>
                <w:noProof/>
                <w:webHidden/>
              </w:rPr>
              <w:fldChar w:fldCharType="end"/>
            </w:r>
          </w:hyperlink>
        </w:p>
        <w:p w14:paraId="62A5A865" w14:textId="77777777" w:rsidR="009F2B42" w:rsidRDefault="0037714E">
          <w:pPr>
            <w:pStyle w:val="ndice3"/>
            <w:tabs>
              <w:tab w:val="right" w:leader="dot" w:pos="8828"/>
            </w:tabs>
            <w:rPr>
              <w:rFonts w:asciiTheme="minorHAnsi" w:eastAsiaTheme="minorEastAsia" w:hAnsiTheme="minorHAnsi"/>
              <w:noProof/>
            </w:rPr>
          </w:pPr>
          <w:hyperlink w:anchor="_Toc453942939" w:history="1">
            <w:r w:rsidR="009F2B42" w:rsidRPr="00B30AB6">
              <w:rPr>
                <w:rStyle w:val="Hiperligao"/>
                <w:noProof/>
              </w:rPr>
              <w:t>Stratified</w:t>
            </w:r>
            <w:r w:rsidR="009F2B42">
              <w:rPr>
                <w:noProof/>
                <w:webHidden/>
              </w:rPr>
              <w:tab/>
            </w:r>
            <w:r w:rsidR="009F2B42">
              <w:rPr>
                <w:noProof/>
                <w:webHidden/>
              </w:rPr>
              <w:fldChar w:fldCharType="begin"/>
            </w:r>
            <w:r w:rsidR="009F2B42">
              <w:rPr>
                <w:noProof/>
                <w:webHidden/>
              </w:rPr>
              <w:instrText xml:space="preserve"> PAGEREF _Toc453942939 \h </w:instrText>
            </w:r>
            <w:r w:rsidR="009F2B42">
              <w:rPr>
                <w:noProof/>
                <w:webHidden/>
              </w:rPr>
            </w:r>
            <w:r w:rsidR="009F2B42">
              <w:rPr>
                <w:noProof/>
                <w:webHidden/>
              </w:rPr>
              <w:fldChar w:fldCharType="separate"/>
            </w:r>
            <w:r w:rsidR="009F2B42">
              <w:rPr>
                <w:noProof/>
                <w:webHidden/>
              </w:rPr>
              <w:t>26</w:t>
            </w:r>
            <w:r w:rsidR="009F2B42">
              <w:rPr>
                <w:noProof/>
                <w:webHidden/>
              </w:rPr>
              <w:fldChar w:fldCharType="end"/>
            </w:r>
          </w:hyperlink>
        </w:p>
        <w:p w14:paraId="083A129F" w14:textId="77777777" w:rsidR="009F2B42" w:rsidRDefault="0037714E">
          <w:pPr>
            <w:pStyle w:val="ndice2"/>
            <w:rPr>
              <w:rFonts w:asciiTheme="minorHAnsi" w:eastAsiaTheme="minorEastAsia" w:hAnsiTheme="minorHAnsi"/>
              <w:noProof/>
            </w:rPr>
          </w:pPr>
          <w:hyperlink w:anchor="_Toc453942940" w:history="1">
            <w:r w:rsidR="009F2B42" w:rsidRPr="00B30AB6">
              <w:rPr>
                <w:rStyle w:val="Hiperligao"/>
                <w:noProof/>
              </w:rPr>
              <w:t>Reference Image</w:t>
            </w:r>
            <w:r w:rsidR="009F2B42">
              <w:rPr>
                <w:noProof/>
                <w:webHidden/>
              </w:rPr>
              <w:tab/>
            </w:r>
            <w:r w:rsidR="009F2B42">
              <w:rPr>
                <w:noProof/>
                <w:webHidden/>
              </w:rPr>
              <w:fldChar w:fldCharType="begin"/>
            </w:r>
            <w:r w:rsidR="009F2B42">
              <w:rPr>
                <w:noProof/>
                <w:webHidden/>
              </w:rPr>
              <w:instrText xml:space="preserve"> PAGEREF _Toc453942940 \h </w:instrText>
            </w:r>
            <w:r w:rsidR="009F2B42">
              <w:rPr>
                <w:noProof/>
                <w:webHidden/>
              </w:rPr>
            </w:r>
            <w:r w:rsidR="009F2B42">
              <w:rPr>
                <w:noProof/>
                <w:webHidden/>
              </w:rPr>
              <w:fldChar w:fldCharType="separate"/>
            </w:r>
            <w:r w:rsidR="009F2B42">
              <w:rPr>
                <w:noProof/>
                <w:webHidden/>
              </w:rPr>
              <w:t>27</w:t>
            </w:r>
            <w:r w:rsidR="009F2B42">
              <w:rPr>
                <w:noProof/>
                <w:webHidden/>
              </w:rPr>
              <w:fldChar w:fldCharType="end"/>
            </w:r>
          </w:hyperlink>
        </w:p>
        <w:p w14:paraId="36E90EC4" w14:textId="77777777" w:rsidR="009F2B42" w:rsidRDefault="0037714E">
          <w:pPr>
            <w:pStyle w:val="ndice1"/>
            <w:rPr>
              <w:rFonts w:asciiTheme="minorHAnsi" w:eastAsiaTheme="minorEastAsia" w:hAnsiTheme="minorHAnsi"/>
              <w:noProof/>
            </w:rPr>
          </w:pPr>
          <w:hyperlink w:anchor="_Toc453942941" w:history="1">
            <w:r w:rsidR="009F2B42" w:rsidRPr="00B30AB6">
              <w:rPr>
                <w:rStyle w:val="Hiperligao"/>
                <w:noProof/>
              </w:rPr>
              <w:t>Conclusion</w:t>
            </w:r>
            <w:r w:rsidR="009F2B42">
              <w:rPr>
                <w:noProof/>
                <w:webHidden/>
              </w:rPr>
              <w:tab/>
            </w:r>
            <w:r w:rsidR="009F2B42">
              <w:rPr>
                <w:noProof/>
                <w:webHidden/>
              </w:rPr>
              <w:fldChar w:fldCharType="begin"/>
            </w:r>
            <w:r w:rsidR="009F2B42">
              <w:rPr>
                <w:noProof/>
                <w:webHidden/>
              </w:rPr>
              <w:instrText xml:space="preserve"> PAGEREF _Toc453942941 \h </w:instrText>
            </w:r>
            <w:r w:rsidR="009F2B42">
              <w:rPr>
                <w:noProof/>
                <w:webHidden/>
              </w:rPr>
            </w:r>
            <w:r w:rsidR="009F2B42">
              <w:rPr>
                <w:noProof/>
                <w:webHidden/>
              </w:rPr>
              <w:fldChar w:fldCharType="separate"/>
            </w:r>
            <w:r w:rsidR="009F2B42">
              <w:rPr>
                <w:noProof/>
                <w:webHidden/>
              </w:rPr>
              <w:t>28</w:t>
            </w:r>
            <w:r w:rsidR="009F2B42">
              <w:rPr>
                <w:noProof/>
                <w:webHidden/>
              </w:rPr>
              <w:fldChar w:fldCharType="end"/>
            </w:r>
          </w:hyperlink>
        </w:p>
        <w:p w14:paraId="74B3357C" w14:textId="77777777" w:rsidR="00F32706" w:rsidRPr="00C54F98" w:rsidRDefault="00F32706">
          <w:r w:rsidRPr="00C54F98">
            <w:rPr>
              <w:b/>
              <w:bCs/>
            </w:rPr>
            <w:fldChar w:fldCharType="end"/>
          </w:r>
        </w:p>
      </w:sdtContent>
    </w:sdt>
    <w:p w14:paraId="35904910" w14:textId="7B4FC1FD" w:rsidR="00247C10" w:rsidRPr="00C54F98" w:rsidRDefault="00D73663">
      <w:pPr>
        <w:spacing w:line="259" w:lineRule="auto"/>
        <w:jc w:val="left"/>
        <w:pPrChange w:id="2" w:author="Rafael Antunes" w:date="2016-06-17T13:17:00Z">
          <w:pPr/>
        </w:pPrChange>
      </w:pPr>
      <w:ins w:id="3" w:author="Rafael Antunes" w:date="2016-06-17T13:17:00Z">
        <w:r>
          <w:br w:type="page"/>
        </w:r>
      </w:ins>
    </w:p>
    <w:p w14:paraId="27E8D691" w14:textId="684C1FA6" w:rsidR="00247C10" w:rsidRPr="00C54F98" w:rsidDel="00D73663" w:rsidRDefault="00247C10" w:rsidP="00247C10">
      <w:pPr>
        <w:jc w:val="center"/>
        <w:rPr>
          <w:del w:id="4" w:author="Rafael Antunes" w:date="2016-06-17T13:17:00Z"/>
          <w:rFonts w:eastAsiaTheme="majorEastAsia" w:cstheme="majorBidi"/>
          <w:b/>
          <w:sz w:val="44"/>
          <w:szCs w:val="44"/>
        </w:rPr>
      </w:pPr>
      <w:r w:rsidRPr="00C54F98">
        <w:rPr>
          <w:rFonts w:eastAsiaTheme="majorEastAsia" w:cstheme="majorBidi"/>
          <w:b/>
          <w:sz w:val="44"/>
          <w:szCs w:val="44"/>
        </w:rPr>
        <w:lastRenderedPageBreak/>
        <w:t xml:space="preserve">Table of </w:t>
      </w:r>
      <w:r w:rsidR="00511457" w:rsidRPr="00C54F98">
        <w:rPr>
          <w:rFonts w:eastAsiaTheme="majorEastAsia" w:cstheme="majorBidi"/>
          <w:b/>
          <w:sz w:val="44"/>
          <w:szCs w:val="44"/>
        </w:rPr>
        <w:t>Figures</w:t>
      </w:r>
    </w:p>
    <w:p w14:paraId="5014983D" w14:textId="77777777" w:rsidR="00A76C7B" w:rsidRPr="00C54F98" w:rsidRDefault="00A76C7B">
      <w:pPr>
        <w:jc w:val="center"/>
        <w:pPrChange w:id="5" w:author="Rafael Antunes" w:date="2016-06-17T13:17:00Z">
          <w:pPr/>
        </w:pPrChange>
      </w:pPr>
    </w:p>
    <w:p w14:paraId="2DE4740C" w14:textId="77777777" w:rsidR="00247C10" w:rsidRPr="00C54F98" w:rsidRDefault="00247C10" w:rsidP="00247C10"/>
    <w:p w14:paraId="2C38061C" w14:textId="77777777" w:rsidR="009F2B42" w:rsidRDefault="009A5DDF">
      <w:pPr>
        <w:pStyle w:val="ndicedeilustraes"/>
        <w:tabs>
          <w:tab w:val="right" w:leader="dot" w:pos="8828"/>
        </w:tabs>
        <w:rPr>
          <w:rFonts w:asciiTheme="minorHAnsi" w:eastAsiaTheme="minorEastAsia" w:hAnsiTheme="minorHAnsi"/>
          <w:noProof/>
        </w:rPr>
      </w:pPr>
      <w:r w:rsidRPr="00C54F98">
        <w:fldChar w:fldCharType="begin"/>
      </w:r>
      <w:r w:rsidRPr="00C54F98">
        <w:instrText xml:space="preserve"> TOC \h \z \c "Figure" </w:instrText>
      </w:r>
      <w:r w:rsidRPr="00C54F98">
        <w:fldChar w:fldCharType="separate"/>
      </w:r>
      <w:hyperlink r:id="rId8" w:anchor="_Toc453942942" w:history="1">
        <w:r w:rsidR="009F2B42" w:rsidRPr="00A25DEE">
          <w:rPr>
            <w:rStyle w:val="Hiperligao"/>
            <w:noProof/>
          </w:rPr>
          <w:t>Figure 1. Default scene, rendered with path tracing.</w:t>
        </w:r>
        <w:r w:rsidR="009F2B42">
          <w:rPr>
            <w:noProof/>
            <w:webHidden/>
          </w:rPr>
          <w:tab/>
        </w:r>
        <w:r w:rsidR="009F2B42">
          <w:rPr>
            <w:noProof/>
            <w:webHidden/>
          </w:rPr>
          <w:fldChar w:fldCharType="begin"/>
        </w:r>
        <w:r w:rsidR="009F2B42">
          <w:rPr>
            <w:noProof/>
            <w:webHidden/>
          </w:rPr>
          <w:instrText xml:space="preserve"> PAGEREF _Toc453942942 \h </w:instrText>
        </w:r>
        <w:r w:rsidR="009F2B42">
          <w:rPr>
            <w:noProof/>
            <w:webHidden/>
          </w:rPr>
        </w:r>
        <w:r w:rsidR="009F2B42">
          <w:rPr>
            <w:noProof/>
            <w:webHidden/>
          </w:rPr>
          <w:fldChar w:fldCharType="separate"/>
        </w:r>
        <w:r w:rsidR="009F2B42">
          <w:rPr>
            <w:noProof/>
            <w:webHidden/>
          </w:rPr>
          <w:t>4</w:t>
        </w:r>
        <w:r w:rsidR="009F2B42">
          <w:rPr>
            <w:noProof/>
            <w:webHidden/>
          </w:rPr>
          <w:fldChar w:fldCharType="end"/>
        </w:r>
      </w:hyperlink>
    </w:p>
    <w:p w14:paraId="7C4F3B22" w14:textId="77777777" w:rsidR="009F2B42" w:rsidRDefault="0037714E">
      <w:pPr>
        <w:pStyle w:val="ndicedeilustraes"/>
        <w:tabs>
          <w:tab w:val="right" w:leader="dot" w:pos="8828"/>
        </w:tabs>
        <w:rPr>
          <w:rFonts w:asciiTheme="minorHAnsi" w:eastAsiaTheme="minorEastAsia" w:hAnsiTheme="minorHAnsi"/>
          <w:noProof/>
        </w:rPr>
      </w:pPr>
      <w:hyperlink r:id="rId9" w:anchor="_Toc453942943" w:history="1">
        <w:r w:rsidR="009F2B42" w:rsidRPr="00A25DEE">
          <w:rPr>
            <w:rStyle w:val="Hiperligao"/>
            <w:noProof/>
          </w:rPr>
          <w:t>Figure 2. How a caustic shadow is formed.</w:t>
        </w:r>
        <w:r w:rsidR="009F2B42">
          <w:rPr>
            <w:noProof/>
            <w:webHidden/>
          </w:rPr>
          <w:tab/>
        </w:r>
        <w:r w:rsidR="009F2B42">
          <w:rPr>
            <w:noProof/>
            <w:webHidden/>
          </w:rPr>
          <w:fldChar w:fldCharType="begin"/>
        </w:r>
        <w:r w:rsidR="009F2B42">
          <w:rPr>
            <w:noProof/>
            <w:webHidden/>
          </w:rPr>
          <w:instrText xml:space="preserve"> PAGEREF _Toc453942943 \h </w:instrText>
        </w:r>
        <w:r w:rsidR="009F2B42">
          <w:rPr>
            <w:noProof/>
            <w:webHidden/>
          </w:rPr>
        </w:r>
        <w:r w:rsidR="009F2B42">
          <w:rPr>
            <w:noProof/>
            <w:webHidden/>
          </w:rPr>
          <w:fldChar w:fldCharType="separate"/>
        </w:r>
        <w:r w:rsidR="009F2B42">
          <w:rPr>
            <w:noProof/>
            <w:webHidden/>
          </w:rPr>
          <w:t>6</w:t>
        </w:r>
        <w:r w:rsidR="009F2B42">
          <w:rPr>
            <w:noProof/>
            <w:webHidden/>
          </w:rPr>
          <w:fldChar w:fldCharType="end"/>
        </w:r>
      </w:hyperlink>
    </w:p>
    <w:p w14:paraId="069C74D3" w14:textId="77777777" w:rsidR="009F2B42" w:rsidRDefault="0037714E">
      <w:pPr>
        <w:pStyle w:val="ndicedeilustraes"/>
        <w:tabs>
          <w:tab w:val="right" w:leader="dot" w:pos="8828"/>
        </w:tabs>
        <w:rPr>
          <w:rFonts w:asciiTheme="minorHAnsi" w:eastAsiaTheme="minorEastAsia" w:hAnsiTheme="minorHAnsi"/>
          <w:noProof/>
        </w:rPr>
      </w:pPr>
      <w:hyperlink r:id="rId10" w:anchor="_Toc453942944" w:history="1">
        <w:r w:rsidR="009F2B42" w:rsidRPr="00A25DEE">
          <w:rPr>
            <w:rStyle w:val="Hiperligao"/>
            <w:noProof/>
          </w:rPr>
          <w:t>Figure 3. Scene rendered with path tracing and an adaptive sampler.</w:t>
        </w:r>
        <w:r w:rsidR="009F2B42">
          <w:rPr>
            <w:noProof/>
            <w:webHidden/>
          </w:rPr>
          <w:tab/>
        </w:r>
        <w:r w:rsidR="009F2B42">
          <w:rPr>
            <w:noProof/>
            <w:webHidden/>
          </w:rPr>
          <w:fldChar w:fldCharType="begin"/>
        </w:r>
        <w:r w:rsidR="009F2B42">
          <w:rPr>
            <w:noProof/>
            <w:webHidden/>
          </w:rPr>
          <w:instrText xml:space="preserve"> PAGEREF _Toc453942944 \h </w:instrText>
        </w:r>
        <w:r w:rsidR="009F2B42">
          <w:rPr>
            <w:noProof/>
            <w:webHidden/>
          </w:rPr>
        </w:r>
        <w:r w:rsidR="009F2B42">
          <w:rPr>
            <w:noProof/>
            <w:webHidden/>
          </w:rPr>
          <w:fldChar w:fldCharType="separate"/>
        </w:r>
        <w:r w:rsidR="009F2B42">
          <w:rPr>
            <w:noProof/>
            <w:webHidden/>
          </w:rPr>
          <w:t>8</w:t>
        </w:r>
        <w:r w:rsidR="009F2B42">
          <w:rPr>
            <w:noProof/>
            <w:webHidden/>
          </w:rPr>
          <w:fldChar w:fldCharType="end"/>
        </w:r>
      </w:hyperlink>
    </w:p>
    <w:p w14:paraId="3B3A84AA" w14:textId="77777777" w:rsidR="009F2B42" w:rsidRDefault="0037714E">
      <w:pPr>
        <w:pStyle w:val="ndicedeilustraes"/>
        <w:tabs>
          <w:tab w:val="right" w:leader="dot" w:pos="8828"/>
        </w:tabs>
        <w:rPr>
          <w:rFonts w:asciiTheme="minorHAnsi" w:eastAsiaTheme="minorEastAsia" w:hAnsiTheme="minorHAnsi"/>
          <w:noProof/>
        </w:rPr>
      </w:pPr>
      <w:hyperlink r:id="rId11" w:anchor="_Toc453942945" w:history="1">
        <w:r w:rsidR="009F2B42" w:rsidRPr="00A25DEE">
          <w:rPr>
            <w:rStyle w:val="Hiperligao"/>
            <w:noProof/>
          </w:rPr>
          <w:t>Figure 4. Scene rendered with path tracing and a best candidate sampler.</w:t>
        </w:r>
        <w:r w:rsidR="009F2B42">
          <w:rPr>
            <w:noProof/>
            <w:webHidden/>
          </w:rPr>
          <w:tab/>
        </w:r>
        <w:r w:rsidR="009F2B42">
          <w:rPr>
            <w:noProof/>
            <w:webHidden/>
          </w:rPr>
          <w:fldChar w:fldCharType="begin"/>
        </w:r>
        <w:r w:rsidR="009F2B42">
          <w:rPr>
            <w:noProof/>
            <w:webHidden/>
          </w:rPr>
          <w:instrText xml:space="preserve"> PAGEREF _Toc453942945 \h </w:instrText>
        </w:r>
        <w:r w:rsidR="009F2B42">
          <w:rPr>
            <w:noProof/>
            <w:webHidden/>
          </w:rPr>
        </w:r>
        <w:r w:rsidR="009F2B42">
          <w:rPr>
            <w:noProof/>
            <w:webHidden/>
          </w:rPr>
          <w:fldChar w:fldCharType="separate"/>
        </w:r>
        <w:r w:rsidR="009F2B42">
          <w:rPr>
            <w:noProof/>
            <w:webHidden/>
          </w:rPr>
          <w:t>9</w:t>
        </w:r>
        <w:r w:rsidR="009F2B42">
          <w:rPr>
            <w:noProof/>
            <w:webHidden/>
          </w:rPr>
          <w:fldChar w:fldCharType="end"/>
        </w:r>
      </w:hyperlink>
    </w:p>
    <w:p w14:paraId="4F004892" w14:textId="77777777" w:rsidR="009F2B42" w:rsidRDefault="0037714E">
      <w:pPr>
        <w:pStyle w:val="ndicedeilustraes"/>
        <w:tabs>
          <w:tab w:val="right" w:leader="dot" w:pos="8828"/>
        </w:tabs>
        <w:rPr>
          <w:rFonts w:asciiTheme="minorHAnsi" w:eastAsiaTheme="minorEastAsia" w:hAnsiTheme="minorHAnsi"/>
          <w:noProof/>
        </w:rPr>
      </w:pPr>
      <w:hyperlink r:id="rId12" w:anchor="_Toc453942946" w:history="1">
        <w:r w:rsidR="009F2B42" w:rsidRPr="00A25DEE">
          <w:rPr>
            <w:rStyle w:val="Hiperligao"/>
            <w:noProof/>
          </w:rPr>
          <w:t>Figure 5. Scene rendered with path tracing and a halton sampler.</w:t>
        </w:r>
        <w:r w:rsidR="009F2B42">
          <w:rPr>
            <w:noProof/>
            <w:webHidden/>
          </w:rPr>
          <w:tab/>
        </w:r>
        <w:r w:rsidR="009F2B42">
          <w:rPr>
            <w:noProof/>
            <w:webHidden/>
          </w:rPr>
          <w:fldChar w:fldCharType="begin"/>
        </w:r>
        <w:r w:rsidR="009F2B42">
          <w:rPr>
            <w:noProof/>
            <w:webHidden/>
          </w:rPr>
          <w:instrText xml:space="preserve"> PAGEREF _Toc453942946 \h </w:instrText>
        </w:r>
        <w:r w:rsidR="009F2B42">
          <w:rPr>
            <w:noProof/>
            <w:webHidden/>
          </w:rPr>
        </w:r>
        <w:r w:rsidR="009F2B42">
          <w:rPr>
            <w:noProof/>
            <w:webHidden/>
          </w:rPr>
          <w:fldChar w:fldCharType="separate"/>
        </w:r>
        <w:r w:rsidR="009F2B42">
          <w:rPr>
            <w:noProof/>
            <w:webHidden/>
          </w:rPr>
          <w:t>10</w:t>
        </w:r>
        <w:r w:rsidR="009F2B42">
          <w:rPr>
            <w:noProof/>
            <w:webHidden/>
          </w:rPr>
          <w:fldChar w:fldCharType="end"/>
        </w:r>
      </w:hyperlink>
    </w:p>
    <w:p w14:paraId="58ECE892" w14:textId="77777777" w:rsidR="009F2B42" w:rsidRDefault="0037714E">
      <w:pPr>
        <w:pStyle w:val="ndicedeilustraes"/>
        <w:tabs>
          <w:tab w:val="right" w:leader="dot" w:pos="8828"/>
        </w:tabs>
        <w:rPr>
          <w:rFonts w:asciiTheme="minorHAnsi" w:eastAsiaTheme="minorEastAsia" w:hAnsiTheme="minorHAnsi"/>
          <w:noProof/>
        </w:rPr>
      </w:pPr>
      <w:hyperlink r:id="rId13" w:anchor="_Toc453942947" w:history="1">
        <w:r w:rsidR="009F2B42" w:rsidRPr="00A25DEE">
          <w:rPr>
            <w:rStyle w:val="Hiperligao"/>
            <w:noProof/>
          </w:rPr>
          <w:t>Figure 6. Scene rendered with path tracing and a low discrepancy sampler.</w:t>
        </w:r>
        <w:r w:rsidR="009F2B42">
          <w:rPr>
            <w:noProof/>
            <w:webHidden/>
          </w:rPr>
          <w:tab/>
        </w:r>
        <w:r w:rsidR="009F2B42">
          <w:rPr>
            <w:noProof/>
            <w:webHidden/>
          </w:rPr>
          <w:fldChar w:fldCharType="begin"/>
        </w:r>
        <w:r w:rsidR="009F2B42">
          <w:rPr>
            <w:noProof/>
            <w:webHidden/>
          </w:rPr>
          <w:instrText xml:space="preserve"> PAGEREF _Toc453942947 \h </w:instrText>
        </w:r>
        <w:r w:rsidR="009F2B42">
          <w:rPr>
            <w:noProof/>
            <w:webHidden/>
          </w:rPr>
        </w:r>
        <w:r w:rsidR="009F2B42">
          <w:rPr>
            <w:noProof/>
            <w:webHidden/>
          </w:rPr>
          <w:fldChar w:fldCharType="separate"/>
        </w:r>
        <w:r w:rsidR="009F2B42">
          <w:rPr>
            <w:noProof/>
            <w:webHidden/>
          </w:rPr>
          <w:t>11</w:t>
        </w:r>
        <w:r w:rsidR="009F2B42">
          <w:rPr>
            <w:noProof/>
            <w:webHidden/>
          </w:rPr>
          <w:fldChar w:fldCharType="end"/>
        </w:r>
      </w:hyperlink>
    </w:p>
    <w:p w14:paraId="13A31996" w14:textId="77777777" w:rsidR="009F2B42" w:rsidRDefault="0037714E">
      <w:pPr>
        <w:pStyle w:val="ndicedeilustraes"/>
        <w:tabs>
          <w:tab w:val="right" w:leader="dot" w:pos="8828"/>
        </w:tabs>
        <w:rPr>
          <w:rFonts w:asciiTheme="minorHAnsi" w:eastAsiaTheme="minorEastAsia" w:hAnsiTheme="minorHAnsi"/>
          <w:noProof/>
        </w:rPr>
      </w:pPr>
      <w:hyperlink r:id="rId14" w:anchor="_Toc453942948" w:history="1">
        <w:r w:rsidR="009F2B42" w:rsidRPr="00A25DEE">
          <w:rPr>
            <w:rStyle w:val="Hiperligao"/>
            <w:noProof/>
          </w:rPr>
          <w:t>Figure 7. Scene rendered with path tracing and a random sampler.</w:t>
        </w:r>
        <w:r w:rsidR="009F2B42">
          <w:rPr>
            <w:noProof/>
            <w:webHidden/>
          </w:rPr>
          <w:tab/>
        </w:r>
        <w:r w:rsidR="009F2B42">
          <w:rPr>
            <w:noProof/>
            <w:webHidden/>
          </w:rPr>
          <w:fldChar w:fldCharType="begin"/>
        </w:r>
        <w:r w:rsidR="009F2B42">
          <w:rPr>
            <w:noProof/>
            <w:webHidden/>
          </w:rPr>
          <w:instrText xml:space="preserve"> PAGEREF _Toc453942948 \h </w:instrText>
        </w:r>
        <w:r w:rsidR="009F2B42">
          <w:rPr>
            <w:noProof/>
            <w:webHidden/>
          </w:rPr>
        </w:r>
        <w:r w:rsidR="009F2B42">
          <w:rPr>
            <w:noProof/>
            <w:webHidden/>
          </w:rPr>
          <w:fldChar w:fldCharType="separate"/>
        </w:r>
        <w:r w:rsidR="009F2B42">
          <w:rPr>
            <w:noProof/>
            <w:webHidden/>
          </w:rPr>
          <w:t>12</w:t>
        </w:r>
        <w:r w:rsidR="009F2B42">
          <w:rPr>
            <w:noProof/>
            <w:webHidden/>
          </w:rPr>
          <w:fldChar w:fldCharType="end"/>
        </w:r>
      </w:hyperlink>
    </w:p>
    <w:p w14:paraId="73193C39" w14:textId="77777777" w:rsidR="009F2B42" w:rsidRDefault="0037714E">
      <w:pPr>
        <w:pStyle w:val="ndicedeilustraes"/>
        <w:tabs>
          <w:tab w:val="right" w:leader="dot" w:pos="8828"/>
        </w:tabs>
        <w:rPr>
          <w:rFonts w:asciiTheme="minorHAnsi" w:eastAsiaTheme="minorEastAsia" w:hAnsiTheme="minorHAnsi"/>
          <w:noProof/>
        </w:rPr>
      </w:pPr>
      <w:hyperlink r:id="rId15" w:anchor="_Toc453942949" w:history="1">
        <w:r w:rsidR="009F2B42" w:rsidRPr="00A25DEE">
          <w:rPr>
            <w:rStyle w:val="Hiperligao"/>
            <w:noProof/>
          </w:rPr>
          <w:t>Figure 8. Scene rendered with path tracing and a stratified sampler.</w:t>
        </w:r>
        <w:r w:rsidR="009F2B42">
          <w:rPr>
            <w:noProof/>
            <w:webHidden/>
          </w:rPr>
          <w:tab/>
        </w:r>
        <w:r w:rsidR="009F2B42">
          <w:rPr>
            <w:noProof/>
            <w:webHidden/>
          </w:rPr>
          <w:fldChar w:fldCharType="begin"/>
        </w:r>
        <w:r w:rsidR="009F2B42">
          <w:rPr>
            <w:noProof/>
            <w:webHidden/>
          </w:rPr>
          <w:instrText xml:space="preserve"> PAGEREF _Toc453942949 \h </w:instrText>
        </w:r>
        <w:r w:rsidR="009F2B42">
          <w:rPr>
            <w:noProof/>
            <w:webHidden/>
          </w:rPr>
        </w:r>
        <w:r w:rsidR="009F2B42">
          <w:rPr>
            <w:noProof/>
            <w:webHidden/>
          </w:rPr>
          <w:fldChar w:fldCharType="separate"/>
        </w:r>
        <w:r w:rsidR="009F2B42">
          <w:rPr>
            <w:noProof/>
            <w:webHidden/>
          </w:rPr>
          <w:t>13</w:t>
        </w:r>
        <w:r w:rsidR="009F2B42">
          <w:rPr>
            <w:noProof/>
            <w:webHidden/>
          </w:rPr>
          <w:fldChar w:fldCharType="end"/>
        </w:r>
      </w:hyperlink>
    </w:p>
    <w:p w14:paraId="2A284168" w14:textId="77777777" w:rsidR="009F2B42" w:rsidRDefault="0037714E">
      <w:pPr>
        <w:pStyle w:val="ndicedeilustraes"/>
        <w:tabs>
          <w:tab w:val="right" w:leader="dot" w:pos="8828"/>
        </w:tabs>
        <w:rPr>
          <w:rFonts w:asciiTheme="minorHAnsi" w:eastAsiaTheme="minorEastAsia" w:hAnsiTheme="minorHAnsi"/>
          <w:noProof/>
        </w:rPr>
      </w:pPr>
      <w:hyperlink r:id="rId16" w:anchor="_Toc453942950" w:history="1">
        <w:r w:rsidR="009F2B42" w:rsidRPr="00A25DEE">
          <w:rPr>
            <w:rStyle w:val="Hiperligao"/>
            <w:noProof/>
          </w:rPr>
          <w:t>Figure 9. Scene rendered with photon mapping and an adaptive sampler.</w:t>
        </w:r>
        <w:r w:rsidR="009F2B42">
          <w:rPr>
            <w:noProof/>
            <w:webHidden/>
          </w:rPr>
          <w:tab/>
        </w:r>
        <w:r w:rsidR="009F2B42">
          <w:rPr>
            <w:noProof/>
            <w:webHidden/>
          </w:rPr>
          <w:fldChar w:fldCharType="begin"/>
        </w:r>
        <w:r w:rsidR="009F2B42">
          <w:rPr>
            <w:noProof/>
            <w:webHidden/>
          </w:rPr>
          <w:instrText xml:space="preserve"> PAGEREF _Toc453942950 \h </w:instrText>
        </w:r>
        <w:r w:rsidR="009F2B42">
          <w:rPr>
            <w:noProof/>
            <w:webHidden/>
          </w:rPr>
        </w:r>
        <w:r w:rsidR="009F2B42">
          <w:rPr>
            <w:noProof/>
            <w:webHidden/>
          </w:rPr>
          <w:fldChar w:fldCharType="separate"/>
        </w:r>
        <w:r w:rsidR="009F2B42">
          <w:rPr>
            <w:noProof/>
            <w:webHidden/>
          </w:rPr>
          <w:t>15</w:t>
        </w:r>
        <w:r w:rsidR="009F2B42">
          <w:rPr>
            <w:noProof/>
            <w:webHidden/>
          </w:rPr>
          <w:fldChar w:fldCharType="end"/>
        </w:r>
      </w:hyperlink>
    </w:p>
    <w:p w14:paraId="6561FF6E" w14:textId="77777777" w:rsidR="009F2B42" w:rsidRDefault="0037714E">
      <w:pPr>
        <w:pStyle w:val="ndicedeilustraes"/>
        <w:tabs>
          <w:tab w:val="right" w:leader="dot" w:pos="8828"/>
        </w:tabs>
        <w:rPr>
          <w:rFonts w:asciiTheme="minorHAnsi" w:eastAsiaTheme="minorEastAsia" w:hAnsiTheme="minorHAnsi"/>
          <w:noProof/>
        </w:rPr>
      </w:pPr>
      <w:hyperlink r:id="rId17" w:anchor="_Toc453942951" w:history="1">
        <w:r w:rsidR="009F2B42" w:rsidRPr="00A25DEE">
          <w:rPr>
            <w:rStyle w:val="Hiperligao"/>
            <w:noProof/>
          </w:rPr>
          <w:t>Figure 10. Scene rendered with photon mapping and a best candidate sampler.</w:t>
        </w:r>
        <w:r w:rsidR="009F2B42">
          <w:rPr>
            <w:noProof/>
            <w:webHidden/>
          </w:rPr>
          <w:tab/>
        </w:r>
        <w:r w:rsidR="009F2B42">
          <w:rPr>
            <w:noProof/>
            <w:webHidden/>
          </w:rPr>
          <w:fldChar w:fldCharType="begin"/>
        </w:r>
        <w:r w:rsidR="009F2B42">
          <w:rPr>
            <w:noProof/>
            <w:webHidden/>
          </w:rPr>
          <w:instrText xml:space="preserve"> PAGEREF _Toc453942951 \h </w:instrText>
        </w:r>
        <w:r w:rsidR="009F2B42">
          <w:rPr>
            <w:noProof/>
            <w:webHidden/>
          </w:rPr>
        </w:r>
        <w:r w:rsidR="009F2B42">
          <w:rPr>
            <w:noProof/>
            <w:webHidden/>
          </w:rPr>
          <w:fldChar w:fldCharType="separate"/>
        </w:r>
        <w:r w:rsidR="009F2B42">
          <w:rPr>
            <w:noProof/>
            <w:webHidden/>
          </w:rPr>
          <w:t>16</w:t>
        </w:r>
        <w:r w:rsidR="009F2B42">
          <w:rPr>
            <w:noProof/>
            <w:webHidden/>
          </w:rPr>
          <w:fldChar w:fldCharType="end"/>
        </w:r>
      </w:hyperlink>
    </w:p>
    <w:p w14:paraId="7B911831" w14:textId="77777777" w:rsidR="009F2B42" w:rsidRDefault="0037714E">
      <w:pPr>
        <w:pStyle w:val="ndicedeilustraes"/>
        <w:tabs>
          <w:tab w:val="right" w:leader="dot" w:pos="8828"/>
        </w:tabs>
        <w:rPr>
          <w:rFonts w:asciiTheme="minorHAnsi" w:eastAsiaTheme="minorEastAsia" w:hAnsiTheme="minorHAnsi"/>
          <w:noProof/>
        </w:rPr>
      </w:pPr>
      <w:hyperlink r:id="rId18" w:anchor="_Toc453942952" w:history="1">
        <w:r w:rsidR="009F2B42" w:rsidRPr="00A25DEE">
          <w:rPr>
            <w:rStyle w:val="Hiperligao"/>
            <w:noProof/>
          </w:rPr>
          <w:t>Figure 11. Scene rendered with photon mapping and a halton sampler.</w:t>
        </w:r>
        <w:r w:rsidR="009F2B42">
          <w:rPr>
            <w:noProof/>
            <w:webHidden/>
          </w:rPr>
          <w:tab/>
        </w:r>
        <w:r w:rsidR="009F2B42">
          <w:rPr>
            <w:noProof/>
            <w:webHidden/>
          </w:rPr>
          <w:fldChar w:fldCharType="begin"/>
        </w:r>
        <w:r w:rsidR="009F2B42">
          <w:rPr>
            <w:noProof/>
            <w:webHidden/>
          </w:rPr>
          <w:instrText xml:space="preserve"> PAGEREF _Toc453942952 \h </w:instrText>
        </w:r>
        <w:r w:rsidR="009F2B42">
          <w:rPr>
            <w:noProof/>
            <w:webHidden/>
          </w:rPr>
        </w:r>
        <w:r w:rsidR="009F2B42">
          <w:rPr>
            <w:noProof/>
            <w:webHidden/>
          </w:rPr>
          <w:fldChar w:fldCharType="separate"/>
        </w:r>
        <w:r w:rsidR="009F2B42">
          <w:rPr>
            <w:noProof/>
            <w:webHidden/>
          </w:rPr>
          <w:t>17</w:t>
        </w:r>
        <w:r w:rsidR="009F2B42">
          <w:rPr>
            <w:noProof/>
            <w:webHidden/>
          </w:rPr>
          <w:fldChar w:fldCharType="end"/>
        </w:r>
      </w:hyperlink>
    </w:p>
    <w:p w14:paraId="085A0BF6" w14:textId="77777777" w:rsidR="009F2B42" w:rsidRDefault="0037714E">
      <w:pPr>
        <w:pStyle w:val="ndicedeilustraes"/>
        <w:tabs>
          <w:tab w:val="right" w:leader="dot" w:pos="8828"/>
        </w:tabs>
        <w:rPr>
          <w:rFonts w:asciiTheme="minorHAnsi" w:eastAsiaTheme="minorEastAsia" w:hAnsiTheme="minorHAnsi"/>
          <w:noProof/>
        </w:rPr>
      </w:pPr>
      <w:hyperlink r:id="rId19" w:anchor="_Toc453942953" w:history="1">
        <w:r w:rsidR="009F2B42" w:rsidRPr="00A25DEE">
          <w:rPr>
            <w:rStyle w:val="Hiperligao"/>
            <w:noProof/>
          </w:rPr>
          <w:t>Figure 12. Scene rendered with photon mapping and a low discrepancy sampler.</w:t>
        </w:r>
        <w:r w:rsidR="009F2B42">
          <w:rPr>
            <w:noProof/>
            <w:webHidden/>
          </w:rPr>
          <w:tab/>
        </w:r>
        <w:r w:rsidR="009F2B42">
          <w:rPr>
            <w:noProof/>
            <w:webHidden/>
          </w:rPr>
          <w:fldChar w:fldCharType="begin"/>
        </w:r>
        <w:r w:rsidR="009F2B42">
          <w:rPr>
            <w:noProof/>
            <w:webHidden/>
          </w:rPr>
          <w:instrText xml:space="preserve"> PAGEREF _Toc453942953 \h </w:instrText>
        </w:r>
        <w:r w:rsidR="009F2B42">
          <w:rPr>
            <w:noProof/>
            <w:webHidden/>
          </w:rPr>
        </w:r>
        <w:r w:rsidR="009F2B42">
          <w:rPr>
            <w:noProof/>
            <w:webHidden/>
          </w:rPr>
          <w:fldChar w:fldCharType="separate"/>
        </w:r>
        <w:r w:rsidR="009F2B42">
          <w:rPr>
            <w:noProof/>
            <w:webHidden/>
          </w:rPr>
          <w:t>18</w:t>
        </w:r>
        <w:r w:rsidR="009F2B42">
          <w:rPr>
            <w:noProof/>
            <w:webHidden/>
          </w:rPr>
          <w:fldChar w:fldCharType="end"/>
        </w:r>
      </w:hyperlink>
    </w:p>
    <w:p w14:paraId="01898F19" w14:textId="77777777" w:rsidR="009F2B42" w:rsidRDefault="0037714E">
      <w:pPr>
        <w:pStyle w:val="ndicedeilustraes"/>
        <w:tabs>
          <w:tab w:val="right" w:leader="dot" w:pos="8828"/>
        </w:tabs>
        <w:rPr>
          <w:rFonts w:asciiTheme="minorHAnsi" w:eastAsiaTheme="minorEastAsia" w:hAnsiTheme="minorHAnsi"/>
          <w:noProof/>
        </w:rPr>
      </w:pPr>
      <w:hyperlink r:id="rId20" w:anchor="_Toc453942954" w:history="1">
        <w:r w:rsidR="009F2B42" w:rsidRPr="00A25DEE">
          <w:rPr>
            <w:rStyle w:val="Hiperligao"/>
            <w:noProof/>
          </w:rPr>
          <w:t>Figure 13. Scene rendered with photon mapping and a random sampler.</w:t>
        </w:r>
        <w:r w:rsidR="009F2B42">
          <w:rPr>
            <w:noProof/>
            <w:webHidden/>
          </w:rPr>
          <w:tab/>
        </w:r>
        <w:r w:rsidR="009F2B42">
          <w:rPr>
            <w:noProof/>
            <w:webHidden/>
          </w:rPr>
          <w:fldChar w:fldCharType="begin"/>
        </w:r>
        <w:r w:rsidR="009F2B42">
          <w:rPr>
            <w:noProof/>
            <w:webHidden/>
          </w:rPr>
          <w:instrText xml:space="preserve"> PAGEREF _Toc453942954 \h </w:instrText>
        </w:r>
        <w:r w:rsidR="009F2B42">
          <w:rPr>
            <w:noProof/>
            <w:webHidden/>
          </w:rPr>
        </w:r>
        <w:r w:rsidR="009F2B42">
          <w:rPr>
            <w:noProof/>
            <w:webHidden/>
          </w:rPr>
          <w:fldChar w:fldCharType="separate"/>
        </w:r>
        <w:r w:rsidR="009F2B42">
          <w:rPr>
            <w:noProof/>
            <w:webHidden/>
          </w:rPr>
          <w:t>19</w:t>
        </w:r>
        <w:r w:rsidR="009F2B42">
          <w:rPr>
            <w:noProof/>
            <w:webHidden/>
          </w:rPr>
          <w:fldChar w:fldCharType="end"/>
        </w:r>
      </w:hyperlink>
    </w:p>
    <w:p w14:paraId="15436470" w14:textId="77777777" w:rsidR="009F2B42" w:rsidRDefault="0037714E">
      <w:pPr>
        <w:pStyle w:val="ndicedeilustraes"/>
        <w:tabs>
          <w:tab w:val="right" w:leader="dot" w:pos="8828"/>
        </w:tabs>
        <w:rPr>
          <w:rFonts w:asciiTheme="minorHAnsi" w:eastAsiaTheme="minorEastAsia" w:hAnsiTheme="minorHAnsi"/>
          <w:noProof/>
        </w:rPr>
      </w:pPr>
      <w:hyperlink r:id="rId21" w:anchor="_Toc453942955" w:history="1">
        <w:r w:rsidR="009F2B42" w:rsidRPr="00A25DEE">
          <w:rPr>
            <w:rStyle w:val="Hiperligao"/>
            <w:noProof/>
          </w:rPr>
          <w:t>Figure 14. Scene rendered with photon mapping and a stratified sampler.</w:t>
        </w:r>
        <w:r w:rsidR="009F2B42">
          <w:rPr>
            <w:noProof/>
            <w:webHidden/>
          </w:rPr>
          <w:tab/>
        </w:r>
        <w:r w:rsidR="009F2B42">
          <w:rPr>
            <w:noProof/>
            <w:webHidden/>
          </w:rPr>
          <w:fldChar w:fldCharType="begin"/>
        </w:r>
        <w:r w:rsidR="009F2B42">
          <w:rPr>
            <w:noProof/>
            <w:webHidden/>
          </w:rPr>
          <w:instrText xml:space="preserve"> PAGEREF _Toc453942955 \h </w:instrText>
        </w:r>
        <w:r w:rsidR="009F2B42">
          <w:rPr>
            <w:noProof/>
            <w:webHidden/>
          </w:rPr>
        </w:r>
        <w:r w:rsidR="009F2B42">
          <w:rPr>
            <w:noProof/>
            <w:webHidden/>
          </w:rPr>
          <w:fldChar w:fldCharType="separate"/>
        </w:r>
        <w:r w:rsidR="009F2B42">
          <w:rPr>
            <w:noProof/>
            <w:webHidden/>
          </w:rPr>
          <w:t>20</w:t>
        </w:r>
        <w:r w:rsidR="009F2B42">
          <w:rPr>
            <w:noProof/>
            <w:webHidden/>
          </w:rPr>
          <w:fldChar w:fldCharType="end"/>
        </w:r>
      </w:hyperlink>
    </w:p>
    <w:p w14:paraId="5570D290" w14:textId="77777777" w:rsidR="009F2B42" w:rsidRDefault="0037714E">
      <w:pPr>
        <w:pStyle w:val="ndicedeilustraes"/>
        <w:tabs>
          <w:tab w:val="right" w:leader="dot" w:pos="8828"/>
        </w:tabs>
        <w:rPr>
          <w:rFonts w:asciiTheme="minorHAnsi" w:eastAsiaTheme="minorEastAsia" w:hAnsiTheme="minorHAnsi"/>
          <w:noProof/>
        </w:rPr>
      </w:pPr>
      <w:hyperlink r:id="rId22" w:anchor="_Toc453942956" w:history="1">
        <w:r w:rsidR="009F2B42" w:rsidRPr="00A25DEE">
          <w:rPr>
            <w:rStyle w:val="Hiperligao"/>
            <w:noProof/>
          </w:rPr>
          <w:t>Figure 15. Scene rendered with photon mapping (with caustic photons) and a best candidate sampler.</w:t>
        </w:r>
        <w:r w:rsidR="009F2B42">
          <w:rPr>
            <w:noProof/>
            <w:webHidden/>
          </w:rPr>
          <w:tab/>
        </w:r>
        <w:r w:rsidR="009F2B42">
          <w:rPr>
            <w:noProof/>
            <w:webHidden/>
          </w:rPr>
          <w:fldChar w:fldCharType="begin"/>
        </w:r>
        <w:r w:rsidR="009F2B42">
          <w:rPr>
            <w:noProof/>
            <w:webHidden/>
          </w:rPr>
          <w:instrText xml:space="preserve"> PAGEREF _Toc453942956 \h </w:instrText>
        </w:r>
        <w:r w:rsidR="009F2B42">
          <w:rPr>
            <w:noProof/>
            <w:webHidden/>
          </w:rPr>
        </w:r>
        <w:r w:rsidR="009F2B42">
          <w:rPr>
            <w:noProof/>
            <w:webHidden/>
          </w:rPr>
          <w:fldChar w:fldCharType="separate"/>
        </w:r>
        <w:r w:rsidR="009F2B42">
          <w:rPr>
            <w:noProof/>
            <w:webHidden/>
          </w:rPr>
          <w:t>22</w:t>
        </w:r>
        <w:r w:rsidR="009F2B42">
          <w:rPr>
            <w:noProof/>
            <w:webHidden/>
          </w:rPr>
          <w:fldChar w:fldCharType="end"/>
        </w:r>
      </w:hyperlink>
    </w:p>
    <w:p w14:paraId="644AB44A" w14:textId="77777777" w:rsidR="009F2B42" w:rsidRDefault="0037714E">
      <w:pPr>
        <w:pStyle w:val="ndicedeilustraes"/>
        <w:tabs>
          <w:tab w:val="right" w:leader="dot" w:pos="8828"/>
        </w:tabs>
        <w:rPr>
          <w:rFonts w:asciiTheme="minorHAnsi" w:eastAsiaTheme="minorEastAsia" w:hAnsiTheme="minorHAnsi"/>
          <w:noProof/>
        </w:rPr>
      </w:pPr>
      <w:hyperlink r:id="rId23" w:anchor="_Toc453942957" w:history="1">
        <w:r w:rsidR="009F2B42" w:rsidRPr="00A25DEE">
          <w:rPr>
            <w:rStyle w:val="Hiperligao"/>
            <w:noProof/>
          </w:rPr>
          <w:t>Figure 16. Scene rendered with photon mapping (with caustic photons) and a halton sampler.</w:t>
        </w:r>
        <w:r w:rsidR="009F2B42">
          <w:rPr>
            <w:noProof/>
            <w:webHidden/>
          </w:rPr>
          <w:tab/>
        </w:r>
        <w:r w:rsidR="009F2B42">
          <w:rPr>
            <w:noProof/>
            <w:webHidden/>
          </w:rPr>
          <w:fldChar w:fldCharType="begin"/>
        </w:r>
        <w:r w:rsidR="009F2B42">
          <w:rPr>
            <w:noProof/>
            <w:webHidden/>
          </w:rPr>
          <w:instrText xml:space="preserve"> PAGEREF _Toc453942957 \h </w:instrText>
        </w:r>
        <w:r w:rsidR="009F2B42">
          <w:rPr>
            <w:noProof/>
            <w:webHidden/>
          </w:rPr>
        </w:r>
        <w:r w:rsidR="009F2B42">
          <w:rPr>
            <w:noProof/>
            <w:webHidden/>
          </w:rPr>
          <w:fldChar w:fldCharType="separate"/>
        </w:r>
        <w:r w:rsidR="009F2B42">
          <w:rPr>
            <w:noProof/>
            <w:webHidden/>
          </w:rPr>
          <w:t>23</w:t>
        </w:r>
        <w:r w:rsidR="009F2B42">
          <w:rPr>
            <w:noProof/>
            <w:webHidden/>
          </w:rPr>
          <w:fldChar w:fldCharType="end"/>
        </w:r>
      </w:hyperlink>
    </w:p>
    <w:p w14:paraId="20F37877" w14:textId="77777777" w:rsidR="009F2B42" w:rsidRDefault="0037714E">
      <w:pPr>
        <w:pStyle w:val="ndicedeilustraes"/>
        <w:tabs>
          <w:tab w:val="right" w:leader="dot" w:pos="8828"/>
        </w:tabs>
        <w:rPr>
          <w:rFonts w:asciiTheme="minorHAnsi" w:eastAsiaTheme="minorEastAsia" w:hAnsiTheme="minorHAnsi"/>
          <w:noProof/>
        </w:rPr>
      </w:pPr>
      <w:hyperlink r:id="rId24" w:anchor="_Toc453942958" w:history="1">
        <w:r w:rsidR="009F2B42" w:rsidRPr="00A25DEE">
          <w:rPr>
            <w:rStyle w:val="Hiperligao"/>
            <w:noProof/>
          </w:rPr>
          <w:t>Figure 17. Scene rendered with photon mapping (with caustic photons) and a low discrepancy sampler.</w:t>
        </w:r>
        <w:r w:rsidR="009F2B42">
          <w:rPr>
            <w:noProof/>
            <w:webHidden/>
          </w:rPr>
          <w:tab/>
        </w:r>
        <w:r w:rsidR="009F2B42">
          <w:rPr>
            <w:noProof/>
            <w:webHidden/>
          </w:rPr>
          <w:fldChar w:fldCharType="begin"/>
        </w:r>
        <w:r w:rsidR="009F2B42">
          <w:rPr>
            <w:noProof/>
            <w:webHidden/>
          </w:rPr>
          <w:instrText xml:space="preserve"> PAGEREF _Toc453942958 \h </w:instrText>
        </w:r>
        <w:r w:rsidR="009F2B42">
          <w:rPr>
            <w:noProof/>
            <w:webHidden/>
          </w:rPr>
        </w:r>
        <w:r w:rsidR="009F2B42">
          <w:rPr>
            <w:noProof/>
            <w:webHidden/>
          </w:rPr>
          <w:fldChar w:fldCharType="separate"/>
        </w:r>
        <w:r w:rsidR="009F2B42">
          <w:rPr>
            <w:noProof/>
            <w:webHidden/>
          </w:rPr>
          <w:t>24</w:t>
        </w:r>
        <w:r w:rsidR="009F2B42">
          <w:rPr>
            <w:noProof/>
            <w:webHidden/>
          </w:rPr>
          <w:fldChar w:fldCharType="end"/>
        </w:r>
      </w:hyperlink>
    </w:p>
    <w:p w14:paraId="37613131" w14:textId="77777777" w:rsidR="009F2B42" w:rsidRDefault="0037714E">
      <w:pPr>
        <w:pStyle w:val="ndicedeilustraes"/>
        <w:tabs>
          <w:tab w:val="right" w:leader="dot" w:pos="8828"/>
        </w:tabs>
        <w:rPr>
          <w:rFonts w:asciiTheme="minorHAnsi" w:eastAsiaTheme="minorEastAsia" w:hAnsiTheme="minorHAnsi"/>
          <w:noProof/>
        </w:rPr>
      </w:pPr>
      <w:hyperlink r:id="rId25" w:anchor="_Toc453942959" w:history="1">
        <w:r w:rsidR="009F2B42" w:rsidRPr="00A25DEE">
          <w:rPr>
            <w:rStyle w:val="Hiperligao"/>
            <w:noProof/>
          </w:rPr>
          <w:t>Figure 18. Scene rendered with photon mapping (with caustic photons) and a random sampler.</w:t>
        </w:r>
        <w:r w:rsidR="009F2B42">
          <w:rPr>
            <w:noProof/>
            <w:webHidden/>
          </w:rPr>
          <w:tab/>
        </w:r>
        <w:r w:rsidR="009F2B42">
          <w:rPr>
            <w:noProof/>
            <w:webHidden/>
          </w:rPr>
          <w:fldChar w:fldCharType="begin"/>
        </w:r>
        <w:r w:rsidR="009F2B42">
          <w:rPr>
            <w:noProof/>
            <w:webHidden/>
          </w:rPr>
          <w:instrText xml:space="preserve"> PAGEREF _Toc453942959 \h </w:instrText>
        </w:r>
        <w:r w:rsidR="009F2B42">
          <w:rPr>
            <w:noProof/>
            <w:webHidden/>
          </w:rPr>
        </w:r>
        <w:r w:rsidR="009F2B42">
          <w:rPr>
            <w:noProof/>
            <w:webHidden/>
          </w:rPr>
          <w:fldChar w:fldCharType="separate"/>
        </w:r>
        <w:r w:rsidR="009F2B42">
          <w:rPr>
            <w:noProof/>
            <w:webHidden/>
          </w:rPr>
          <w:t>25</w:t>
        </w:r>
        <w:r w:rsidR="009F2B42">
          <w:rPr>
            <w:noProof/>
            <w:webHidden/>
          </w:rPr>
          <w:fldChar w:fldCharType="end"/>
        </w:r>
      </w:hyperlink>
    </w:p>
    <w:p w14:paraId="26A8F4FA" w14:textId="77777777" w:rsidR="009F2B42" w:rsidRDefault="0037714E">
      <w:pPr>
        <w:pStyle w:val="ndicedeilustraes"/>
        <w:tabs>
          <w:tab w:val="right" w:leader="dot" w:pos="8828"/>
        </w:tabs>
        <w:rPr>
          <w:rFonts w:asciiTheme="minorHAnsi" w:eastAsiaTheme="minorEastAsia" w:hAnsiTheme="minorHAnsi"/>
          <w:noProof/>
        </w:rPr>
      </w:pPr>
      <w:hyperlink r:id="rId26" w:anchor="_Toc453942960" w:history="1">
        <w:r w:rsidR="009F2B42" w:rsidRPr="00A25DEE">
          <w:rPr>
            <w:rStyle w:val="Hiperligao"/>
            <w:noProof/>
          </w:rPr>
          <w:t>Figure 19. Scene rendered with photon mapping (with caustic photons) and a stratified sampler.</w:t>
        </w:r>
        <w:r w:rsidR="009F2B42">
          <w:rPr>
            <w:noProof/>
            <w:webHidden/>
          </w:rPr>
          <w:tab/>
        </w:r>
        <w:r w:rsidR="009F2B42">
          <w:rPr>
            <w:noProof/>
            <w:webHidden/>
          </w:rPr>
          <w:fldChar w:fldCharType="begin"/>
        </w:r>
        <w:r w:rsidR="009F2B42">
          <w:rPr>
            <w:noProof/>
            <w:webHidden/>
          </w:rPr>
          <w:instrText xml:space="preserve"> PAGEREF _Toc453942960 \h </w:instrText>
        </w:r>
        <w:r w:rsidR="009F2B42">
          <w:rPr>
            <w:noProof/>
            <w:webHidden/>
          </w:rPr>
        </w:r>
        <w:r w:rsidR="009F2B42">
          <w:rPr>
            <w:noProof/>
            <w:webHidden/>
          </w:rPr>
          <w:fldChar w:fldCharType="separate"/>
        </w:r>
        <w:r w:rsidR="009F2B42">
          <w:rPr>
            <w:noProof/>
            <w:webHidden/>
          </w:rPr>
          <w:t>26</w:t>
        </w:r>
        <w:r w:rsidR="009F2B42">
          <w:rPr>
            <w:noProof/>
            <w:webHidden/>
          </w:rPr>
          <w:fldChar w:fldCharType="end"/>
        </w:r>
      </w:hyperlink>
    </w:p>
    <w:p w14:paraId="3ACADBEF" w14:textId="77777777" w:rsidR="009F2B42" w:rsidRDefault="0037714E">
      <w:pPr>
        <w:pStyle w:val="ndicedeilustraes"/>
        <w:tabs>
          <w:tab w:val="right" w:leader="dot" w:pos="8828"/>
        </w:tabs>
        <w:rPr>
          <w:rFonts w:asciiTheme="minorHAnsi" w:eastAsiaTheme="minorEastAsia" w:hAnsiTheme="minorHAnsi"/>
          <w:noProof/>
        </w:rPr>
      </w:pPr>
      <w:hyperlink r:id="rId27" w:anchor="_Toc453942961" w:history="1">
        <w:r w:rsidR="009F2B42" w:rsidRPr="00A25DEE">
          <w:rPr>
            <w:rStyle w:val="Hiperligao"/>
            <w:noProof/>
          </w:rPr>
          <w:t>Figure 20. Reference scene.</w:t>
        </w:r>
        <w:r w:rsidR="009F2B42">
          <w:rPr>
            <w:noProof/>
            <w:webHidden/>
          </w:rPr>
          <w:tab/>
        </w:r>
        <w:r w:rsidR="009F2B42">
          <w:rPr>
            <w:noProof/>
            <w:webHidden/>
          </w:rPr>
          <w:fldChar w:fldCharType="begin"/>
        </w:r>
        <w:r w:rsidR="009F2B42">
          <w:rPr>
            <w:noProof/>
            <w:webHidden/>
          </w:rPr>
          <w:instrText xml:space="preserve"> PAGEREF _Toc453942961 \h </w:instrText>
        </w:r>
        <w:r w:rsidR="009F2B42">
          <w:rPr>
            <w:noProof/>
            <w:webHidden/>
          </w:rPr>
        </w:r>
        <w:r w:rsidR="009F2B42">
          <w:rPr>
            <w:noProof/>
            <w:webHidden/>
          </w:rPr>
          <w:fldChar w:fldCharType="separate"/>
        </w:r>
        <w:r w:rsidR="009F2B42">
          <w:rPr>
            <w:noProof/>
            <w:webHidden/>
          </w:rPr>
          <w:t>27</w:t>
        </w:r>
        <w:r w:rsidR="009F2B42">
          <w:rPr>
            <w:noProof/>
            <w:webHidden/>
          </w:rPr>
          <w:fldChar w:fldCharType="end"/>
        </w:r>
      </w:hyperlink>
    </w:p>
    <w:p w14:paraId="4FDCCE14" w14:textId="77777777" w:rsidR="00247C10" w:rsidRPr="00C54F98" w:rsidRDefault="009A5DDF" w:rsidP="00BF4534">
      <w:pPr>
        <w:spacing w:line="360" w:lineRule="auto"/>
      </w:pPr>
      <w:r w:rsidRPr="00C54F98">
        <w:rPr>
          <w:b/>
          <w:bCs/>
        </w:rPr>
        <w:fldChar w:fldCharType="end"/>
      </w:r>
    </w:p>
    <w:p w14:paraId="75992E58" w14:textId="65F2EAC7" w:rsidR="000725E5" w:rsidRPr="00C54F98" w:rsidRDefault="00247C10" w:rsidP="00D950C5">
      <w:pPr>
        <w:spacing w:line="259" w:lineRule="auto"/>
        <w:jc w:val="left"/>
      </w:pPr>
      <w:r w:rsidRPr="00C54F98">
        <w:br w:type="page"/>
      </w:r>
    </w:p>
    <w:p w14:paraId="3E5B0E79" w14:textId="3F56795E" w:rsidR="00511457" w:rsidRPr="00C54F98" w:rsidRDefault="00511457" w:rsidP="00AD7D0C">
      <w:pPr>
        <w:pStyle w:val="Cabealho1"/>
      </w:pPr>
      <w:bookmarkStart w:id="6" w:name="_Toc453942915"/>
      <w:r w:rsidRPr="00C54F98">
        <w:lastRenderedPageBreak/>
        <w:t>Abstract</w:t>
      </w:r>
      <w:bookmarkEnd w:id="6"/>
    </w:p>
    <w:p w14:paraId="0AB164A9" w14:textId="0D28D340" w:rsidR="00E312DF" w:rsidRPr="00C54F98" w:rsidRDefault="00E312DF" w:rsidP="00A405BE">
      <w:pPr>
        <w:spacing w:line="276" w:lineRule="auto"/>
      </w:pPr>
      <w:r w:rsidRPr="00C54F98">
        <w:tab/>
      </w:r>
      <w:r w:rsidR="00E50E96">
        <w:t xml:space="preserve"> </w:t>
      </w:r>
      <w:r w:rsidR="00615A86">
        <w:t>T</w:t>
      </w:r>
      <w:r w:rsidR="00E50E96">
        <w:t>his report explains</w:t>
      </w:r>
      <w:r w:rsidR="004C02A8">
        <w:t xml:space="preserve"> the </w:t>
      </w:r>
      <w:r w:rsidR="00E50E96">
        <w:t>entire</w:t>
      </w:r>
      <w:r w:rsidR="004C02A8">
        <w:t xml:space="preserve"> process of a brief analysis under the subject of Computer Graphics, more specifically about Photorealistic Image Rendering through the Ray Tracing technique. The project was carefully structured in order to easily understand its real purpose. First of all, we start by identifying the actual problem wh</w:t>
      </w:r>
      <w:r w:rsidR="00E50E96">
        <w:t>ich is, in a few words, the simulation of caustic shadows</w:t>
      </w:r>
      <w:r w:rsidR="004C02A8">
        <w:t xml:space="preserve">. Caustics are defined as a </w:t>
      </w:r>
      <w:r w:rsidR="00E50E96">
        <w:t>group</w:t>
      </w:r>
      <w:r w:rsidR="004C02A8">
        <w:t xml:space="preserve"> of light rays that are reflected or refracted by curved transparent objects. The next step was planning the experimentation and predict some of the possible results according to each possible approach. Then, it</w:t>
      </w:r>
      <w:r w:rsidR="00615A86">
        <w:t xml:space="preserve"> was</w:t>
      </w:r>
      <w:r w:rsidR="004C02A8">
        <w:t xml:space="preserve"> time to proceed to the rendering experimentation where beyond the final image, it is also taken into account the elapsed time. At last, comes the </w:t>
      </w:r>
      <w:r w:rsidR="00982DAB">
        <w:t>study</w:t>
      </w:r>
      <w:r w:rsidR="004C02A8">
        <w:t xml:space="preserve"> of the obtained results and the choice of the best relation between image quality and time spent on it.</w:t>
      </w:r>
    </w:p>
    <w:p w14:paraId="38B41F01" w14:textId="224C884D" w:rsidR="00E46ABB" w:rsidRDefault="00247C10" w:rsidP="00871349">
      <w:pPr>
        <w:pStyle w:val="Cabealho1"/>
      </w:pPr>
      <w:bookmarkStart w:id="7" w:name="_Toc453942916"/>
      <w:r w:rsidRPr="00C54F98">
        <w:t>Introductio</w:t>
      </w:r>
      <w:r w:rsidR="00511457" w:rsidRPr="00C54F98">
        <w:t>n</w:t>
      </w:r>
      <w:bookmarkEnd w:id="7"/>
    </w:p>
    <w:p w14:paraId="4CC940D9" w14:textId="0DBA84CF" w:rsidR="00160384" w:rsidRDefault="004C02A8" w:rsidP="00D66D3A">
      <w:pPr>
        <w:spacing w:line="276" w:lineRule="auto"/>
        <w:ind w:firstLine="720"/>
      </w:pPr>
      <w:r>
        <w:rPr>
          <w:noProof/>
        </w:rPr>
        <mc:AlternateContent>
          <mc:Choice Requires="wpg">
            <w:drawing>
              <wp:anchor distT="0" distB="0" distL="114300" distR="114300" simplePos="0" relativeHeight="251644928" behindDoc="0" locked="0" layoutInCell="1" allowOverlap="1" wp14:anchorId="77907A24" wp14:editId="75EE31D3">
                <wp:simplePos x="0" y="0"/>
                <wp:positionH relativeFrom="margin">
                  <wp:align>center</wp:align>
                </wp:positionH>
                <wp:positionV relativeFrom="paragraph">
                  <wp:posOffset>1347470</wp:posOffset>
                </wp:positionV>
                <wp:extent cx="3232785" cy="3493135"/>
                <wp:effectExtent l="0" t="0" r="5715" b="0"/>
                <wp:wrapTopAndBottom/>
                <wp:docPr id="31" name="Group 31"/>
                <wp:cNvGraphicFramePr/>
                <a:graphic xmlns:a="http://schemas.openxmlformats.org/drawingml/2006/main">
                  <a:graphicData uri="http://schemas.microsoft.com/office/word/2010/wordprocessingGroup">
                    <wpg:wgp>
                      <wpg:cNvGrpSpPr/>
                      <wpg:grpSpPr>
                        <a:xfrm>
                          <a:off x="0" y="0"/>
                          <a:ext cx="3232786" cy="3493135"/>
                          <a:chOff x="0" y="0"/>
                          <a:chExt cx="3905250" cy="4220845"/>
                        </a:xfrm>
                      </wpg:grpSpPr>
                      <pic:pic xmlns:pic="http://schemas.openxmlformats.org/drawingml/2006/picture">
                        <pic:nvPicPr>
                          <pic:cNvPr id="18" name="Picture 18" descr="D:\Google Drive\Universidade do Minho\MEI\Computação Gráfica\3 - Iluminação e Visualização 2\VI2_Cornell_Caustic\PBRT\cornell-Caustic-path.jpg"/>
                          <pic:cNvPicPr>
                            <a:picLocks noChangeAspect="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905249" cy="3905249"/>
                          </a:xfrm>
                          <a:prstGeom prst="rect">
                            <a:avLst/>
                          </a:prstGeom>
                          <a:noFill/>
                          <a:ln>
                            <a:noFill/>
                          </a:ln>
                        </pic:spPr>
                      </pic:pic>
                      <wps:wsp>
                        <wps:cNvPr id="30" name="Text Box 30"/>
                        <wps:cNvSpPr txBox="1"/>
                        <wps:spPr>
                          <a:xfrm>
                            <a:off x="0" y="3962400"/>
                            <a:ext cx="3905250" cy="258445"/>
                          </a:xfrm>
                          <a:prstGeom prst="rect">
                            <a:avLst/>
                          </a:prstGeom>
                          <a:solidFill>
                            <a:prstClr val="white"/>
                          </a:solidFill>
                          <a:ln>
                            <a:noFill/>
                          </a:ln>
                          <a:effectLst/>
                        </wps:spPr>
                        <wps:txbx>
                          <w:txbxContent>
                            <w:p w14:paraId="2879AF48" w14:textId="0B528935" w:rsidR="0037714E" w:rsidRPr="002C04CB" w:rsidRDefault="0037714E" w:rsidP="00D52647">
                              <w:pPr>
                                <w:pStyle w:val="Legenda"/>
                                <w:jc w:val="center"/>
                                <w:rPr>
                                  <w:noProof/>
                                </w:rPr>
                              </w:pPr>
                              <w:bookmarkStart w:id="8" w:name="_Ref453776636"/>
                              <w:bookmarkStart w:id="9" w:name="_Toc453942942"/>
                              <w:r>
                                <w:t xml:space="preserve">Figure </w:t>
                              </w:r>
                              <w:fldSimple w:instr=" SEQ Figure \* ARABIC ">
                                <w:r>
                                  <w:rPr>
                                    <w:noProof/>
                                  </w:rPr>
                                  <w:t>1</w:t>
                                </w:r>
                              </w:fldSimple>
                              <w:bookmarkEnd w:id="8"/>
                              <w:r>
                                <w:t>. Default scene, rendered with path tracing.</w:t>
                              </w:r>
                              <w:bookmarkEnd w:id="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7907A24" id="Group 31" o:spid="_x0000_s1027" style="position:absolute;left:0;text-align:left;margin-left:0;margin-top:106.1pt;width:254.55pt;height:275.05pt;z-index:251644928;mso-position-horizontal:center;mso-position-horizontal-relative:margin;mso-width-relative:margin;mso-height-relative:margin" coordsize="39052,4220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8" o:spid="_x0000_s1028" type="#_x0000_t75" style="position:absolute;width:39052;height:39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">
                  <v:imagedata r:id="rId29" o:title="cornell-Caustic-path"/>
                  <v:path arrowok="t"/>
                </v:shape>
                <v:shape id="Text Box 30" o:spid="_x0000_s1029" type="#_x0000_t202" style="position:absolute;top:39624;width:3905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" stroked="f">
                  <v:textbox inset="0,0,0,0">
                    <w:txbxContent>
                      <w:p w14:paraId="2879AF48" w14:textId="0B528935" w:rsidR="0037714E" w:rsidRPr="002C04CB" w:rsidRDefault="0037714E" w:rsidP="00D52647">
                        <w:pPr>
                          <w:pStyle w:val="Legenda"/>
                          <w:jc w:val="center"/>
                          <w:rPr>
                            <w:noProof/>
                          </w:rPr>
                        </w:pPr>
                        <w:bookmarkStart w:id="10" w:name="_Ref453776636"/>
                        <w:bookmarkStart w:id="11" w:name="_Toc453942942"/>
                        <w:r>
                          <w:t xml:space="preserve">Figure </w:t>
                        </w:r>
                        <w:fldSimple w:instr=" SEQ Figure \* ARABIC ">
                          <w:r>
                            <w:rPr>
                              <w:noProof/>
                            </w:rPr>
                            <w:t>1</w:t>
                          </w:r>
                        </w:fldSimple>
                        <w:bookmarkEnd w:id="10"/>
                        <w:r>
                          <w:t>. Default scene, rendered with path tracing.</w:t>
                        </w:r>
                        <w:bookmarkEnd w:id="11"/>
                      </w:p>
                    </w:txbxContent>
                  </v:textbox>
                </v:shape>
                <w10:wrap type="topAndBottom" anchorx="margin"/>
              </v:group>
            </w:pict>
          </mc:Fallback>
        </mc:AlternateContent>
      </w:r>
      <w:r w:rsidR="00160384">
        <w:t xml:space="preserve">This </w:t>
      </w:r>
      <w:r w:rsidR="00EC17CE">
        <w:t xml:space="preserve">project </w:t>
      </w:r>
      <w:r w:rsidR="001019C6">
        <w:t>intends</w:t>
      </w:r>
      <w:r w:rsidR="00EC17CE">
        <w:t xml:space="preserve"> to evaluate different global illumination algorithms’</w:t>
      </w:r>
      <w:r w:rsidR="00160384">
        <w:t xml:space="preserve"> performance and quality. To do this, the group was given a scene to work with (represented on </w:t>
      </w:r>
      <w:r w:rsidR="00160384">
        <w:fldChar w:fldCharType="begin"/>
      </w:r>
      <w:r w:rsidR="00160384">
        <w:instrText xml:space="preserve"> REF _Ref453776636 \h </w:instrText>
      </w:r>
      <w:r w:rsidR="00D66D3A">
        <w:instrText xml:space="preserve"> \* MERGEFORMAT </w:instrText>
      </w:r>
      <w:r w:rsidR="00160384">
        <w:fldChar w:fldCharType="separate"/>
      </w:r>
      <w:r w:rsidR="00160384">
        <w:t xml:space="preserve">Figure </w:t>
      </w:r>
      <w:r w:rsidR="00160384">
        <w:rPr>
          <w:noProof/>
        </w:rPr>
        <w:t>1</w:t>
      </w:r>
      <w:r w:rsidR="00160384">
        <w:fldChar w:fldCharType="end"/>
      </w:r>
      <w:r w:rsidR="00160384">
        <w:t>). This image’s resolution is 1024 by 1024 and was rendered using PBRT version 2 (using the surface integrator “path”). The PBRT will also be used to fulfil the purpose of this project by rendering the various experiments.</w:t>
      </w:r>
      <w:r w:rsidR="007A0616">
        <w:t xml:space="preserve"> The scene to be studied has various typical surfaces seen on global illumination demos, such as a glossy teapot and ceiling, a mirror, and a crystal-like “</w:t>
      </w:r>
      <w:proofErr w:type="spellStart"/>
      <w:r w:rsidR="007A0616" w:rsidRPr="007A0616">
        <w:t>killeroo</w:t>
      </w:r>
      <w:proofErr w:type="spellEnd"/>
      <w:r w:rsidR="007A0616">
        <w:t>”</w:t>
      </w:r>
      <w:r w:rsidR="007A0616" w:rsidRPr="007A0616">
        <w:t xml:space="preserve"> </w:t>
      </w:r>
      <w:r w:rsidR="007A0616">
        <w:t>model. Ou</w:t>
      </w:r>
      <w:r w:rsidR="001019C6">
        <w:t>r</w:t>
      </w:r>
      <w:r w:rsidR="007A0616">
        <w:t xml:space="preserve"> particular focus will be on the “</w:t>
      </w:r>
      <w:proofErr w:type="spellStart"/>
      <w:r w:rsidR="007A0616">
        <w:t>killeroo</w:t>
      </w:r>
      <w:proofErr w:type="spellEnd"/>
      <w:r w:rsidR="007A0616">
        <w:t>” model, by trying to get the best caustic shadow possible.</w:t>
      </w:r>
    </w:p>
    <w:p w14:paraId="10A26E44" w14:textId="746CB157" w:rsidR="00F568E8" w:rsidRPr="007A0616" w:rsidRDefault="00BF7E9F" w:rsidP="004C02A8">
      <w:pPr>
        <w:spacing w:line="276" w:lineRule="auto"/>
      </w:pPr>
      <w:r w:rsidRPr="007A0616">
        <w:tab/>
      </w:r>
      <w:r w:rsidR="005C2BBE" w:rsidRPr="007A0616">
        <w:br w:type="page"/>
      </w:r>
    </w:p>
    <w:p w14:paraId="3942E93C" w14:textId="680475E1" w:rsidR="00C700EA" w:rsidRPr="00C54F98" w:rsidRDefault="00C54F98" w:rsidP="00C54F98">
      <w:pPr>
        <w:pStyle w:val="Cabealho1"/>
      </w:pPr>
      <w:bookmarkStart w:id="12" w:name="_Toc453942917"/>
      <w:r w:rsidRPr="00C54F98">
        <w:lastRenderedPageBreak/>
        <w:t>Experiments</w:t>
      </w:r>
      <w:bookmarkEnd w:id="12"/>
    </w:p>
    <w:p w14:paraId="3B3E6E0D" w14:textId="73723A80" w:rsidR="009559E3" w:rsidRDefault="00C868E4" w:rsidP="00A5516E">
      <w:pPr>
        <w:spacing w:line="276" w:lineRule="auto"/>
        <w:rPr>
          <w:rFonts w:eastAsiaTheme="minorEastAsia"/>
        </w:rPr>
      </w:pPr>
      <w:r w:rsidRPr="00C54F98">
        <w:tab/>
      </w:r>
      <w:r w:rsidR="00C54F98" w:rsidRPr="00C54F98">
        <w:rPr>
          <w:rFonts w:eastAsiaTheme="minorEastAsia"/>
        </w:rPr>
        <w:t xml:space="preserve"> </w:t>
      </w:r>
      <w:r w:rsidR="00C54F98">
        <w:rPr>
          <w:rFonts w:eastAsiaTheme="minorEastAsia"/>
        </w:rPr>
        <w:t xml:space="preserve">In order to achieve the best result, </w:t>
      </w:r>
      <w:r w:rsidR="006523B7">
        <w:rPr>
          <w:rFonts w:eastAsiaTheme="minorEastAsia"/>
        </w:rPr>
        <w:t xml:space="preserve">and have a basis for </w:t>
      </w:r>
      <w:r w:rsidR="009767E4">
        <w:rPr>
          <w:rFonts w:eastAsiaTheme="minorEastAsia"/>
        </w:rPr>
        <w:t>comparison, some</w:t>
      </w:r>
      <w:r w:rsidR="006523B7">
        <w:rPr>
          <w:rFonts w:eastAsiaTheme="minorEastAsia"/>
        </w:rPr>
        <w:t xml:space="preserve"> surface integrators and samplers to test</w:t>
      </w:r>
      <w:r w:rsidR="001019C6">
        <w:rPr>
          <w:rFonts w:eastAsiaTheme="minorEastAsia"/>
        </w:rPr>
        <w:t xml:space="preserve"> were selected</w:t>
      </w:r>
      <w:r w:rsidR="006523B7">
        <w:rPr>
          <w:rFonts w:eastAsiaTheme="minorEastAsia"/>
        </w:rPr>
        <w:t>.</w:t>
      </w:r>
      <w:r w:rsidR="00107ED7">
        <w:rPr>
          <w:rFonts w:eastAsiaTheme="minorEastAsia"/>
        </w:rPr>
        <w:t xml:space="preserve"> Each surface integrator is tested with a different sampler.</w:t>
      </w:r>
      <w:r w:rsidR="006523B7">
        <w:rPr>
          <w:rFonts w:eastAsiaTheme="minorEastAsia"/>
        </w:rPr>
        <w:t xml:space="preserve"> The planned </w:t>
      </w:r>
      <w:r w:rsidR="00107ED7">
        <w:rPr>
          <w:rFonts w:eastAsiaTheme="minorEastAsia"/>
        </w:rPr>
        <w:t>elements</w:t>
      </w:r>
      <w:r w:rsidR="006523B7">
        <w:rPr>
          <w:rFonts w:eastAsiaTheme="minorEastAsia"/>
        </w:rPr>
        <w:t xml:space="preserve"> are shown on </w:t>
      </w:r>
      <w:r w:rsidR="006523B7">
        <w:rPr>
          <w:rFonts w:eastAsiaTheme="minorEastAsia"/>
        </w:rPr>
        <w:fldChar w:fldCharType="begin"/>
      </w:r>
      <w:r w:rsidR="006523B7">
        <w:rPr>
          <w:rFonts w:eastAsiaTheme="minorEastAsia"/>
        </w:rPr>
        <w:instrText xml:space="preserve"> REF _Ref453775647 \h </w:instrText>
      </w:r>
      <w:r w:rsidR="006523B7">
        <w:rPr>
          <w:rFonts w:eastAsiaTheme="minorEastAsia"/>
        </w:rPr>
      </w:r>
      <w:r w:rsidR="006523B7">
        <w:rPr>
          <w:rFonts w:eastAsiaTheme="minorEastAsia"/>
        </w:rPr>
        <w:fldChar w:fldCharType="separate"/>
      </w:r>
      <w:r w:rsidR="006523B7">
        <w:t xml:space="preserve">Table </w:t>
      </w:r>
      <w:r w:rsidR="006523B7">
        <w:rPr>
          <w:noProof/>
        </w:rPr>
        <w:t>1</w:t>
      </w:r>
      <w:r w:rsidR="006523B7">
        <w:rPr>
          <w:rFonts w:eastAsiaTheme="minorEastAsia"/>
        </w:rPr>
        <w:fldChar w:fldCharType="end"/>
      </w:r>
      <w:r w:rsidR="006523B7">
        <w:rPr>
          <w:rFonts w:eastAsiaTheme="minorEastAsia"/>
        </w:rPr>
        <w:t>.</w:t>
      </w:r>
    </w:p>
    <w:p w14:paraId="47EEE639" w14:textId="35B4400D" w:rsidR="006523B7" w:rsidRDefault="006523B7" w:rsidP="00A5516E">
      <w:pPr>
        <w:spacing w:line="276" w:lineRule="auto"/>
        <w:rPr>
          <w:rFonts w:eastAsiaTheme="minorEastAsia"/>
        </w:rPr>
      </w:pPr>
    </w:p>
    <w:p w14:paraId="6A391162" w14:textId="40972C35" w:rsidR="006523B7" w:rsidRDefault="006523B7" w:rsidP="006523B7">
      <w:pPr>
        <w:pStyle w:val="Legenda"/>
        <w:keepNext/>
        <w:jc w:val="center"/>
      </w:pPr>
      <w:bookmarkStart w:id="13" w:name="_Ref453775647"/>
      <w:bookmarkStart w:id="14" w:name="_Ref453775640"/>
      <w:r>
        <w:t xml:space="preserve">Table </w:t>
      </w:r>
      <w:fldSimple w:instr=" SEQ Table \* ARABIC ">
        <w:r w:rsidR="00B35C90">
          <w:rPr>
            <w:noProof/>
          </w:rPr>
          <w:t>1</w:t>
        </w:r>
      </w:fldSimple>
      <w:bookmarkEnd w:id="13"/>
      <w:r>
        <w:t>. Planned experiments.</w:t>
      </w:r>
      <w:bookmarkEnd w:id="14"/>
    </w:p>
    <w:tbl>
      <w:tblPr>
        <w:tblStyle w:val="TabeladeGrelha1Clara"/>
        <w:tblW w:w="0" w:type="auto"/>
        <w:jc w:val="center"/>
        <w:tblLook w:val="0620" w:firstRow="1" w:lastRow="0" w:firstColumn="0" w:lastColumn="0" w:noHBand="1" w:noVBand="1"/>
      </w:tblPr>
      <w:tblGrid>
        <w:gridCol w:w="3397"/>
        <w:gridCol w:w="2488"/>
      </w:tblGrid>
      <w:tr w:rsidR="006523B7" w14:paraId="61B376A4" w14:textId="77777777" w:rsidTr="00B35C90">
        <w:trPr>
          <w:cnfStyle w:val="100000000000" w:firstRow="1" w:lastRow="0" w:firstColumn="0" w:lastColumn="0" w:oddVBand="0" w:evenVBand="0" w:oddHBand="0" w:evenHBand="0" w:firstRowFirstColumn="0" w:firstRowLastColumn="0" w:lastRowFirstColumn="0" w:lastRowLastColumn="0"/>
          <w:jc w:val="center"/>
        </w:trPr>
        <w:tc>
          <w:tcPr>
            <w:tcW w:w="3397" w:type="dxa"/>
            <w:vAlign w:val="center"/>
          </w:tcPr>
          <w:p w14:paraId="55D2A4DD" w14:textId="4E2E893A" w:rsidR="006523B7" w:rsidRDefault="006523B7" w:rsidP="00B35C90">
            <w:pPr>
              <w:spacing w:line="276" w:lineRule="auto"/>
              <w:jc w:val="center"/>
              <w:rPr>
                <w:rFonts w:eastAsiaTheme="minorEastAsia"/>
              </w:rPr>
            </w:pPr>
            <w:r>
              <w:rPr>
                <w:rFonts w:eastAsiaTheme="minorEastAsia"/>
              </w:rPr>
              <w:t>Surface Integrator</w:t>
            </w:r>
            <w:r w:rsidR="00C44478">
              <w:rPr>
                <w:rFonts w:eastAsiaTheme="minorEastAsia"/>
              </w:rPr>
              <w:t>s</w:t>
            </w:r>
          </w:p>
        </w:tc>
        <w:tc>
          <w:tcPr>
            <w:tcW w:w="2488" w:type="dxa"/>
            <w:vAlign w:val="center"/>
          </w:tcPr>
          <w:p w14:paraId="0D0B8FCD" w14:textId="5618A9B6" w:rsidR="006523B7" w:rsidRDefault="006523B7" w:rsidP="00B35C90">
            <w:pPr>
              <w:spacing w:line="276" w:lineRule="auto"/>
              <w:jc w:val="center"/>
              <w:rPr>
                <w:rFonts w:eastAsiaTheme="minorEastAsia"/>
              </w:rPr>
            </w:pPr>
            <w:r>
              <w:rPr>
                <w:rFonts w:eastAsiaTheme="minorEastAsia"/>
              </w:rPr>
              <w:t>Samplers</w:t>
            </w:r>
          </w:p>
        </w:tc>
      </w:tr>
      <w:tr w:rsidR="006523B7" w14:paraId="2F667EF1" w14:textId="77777777" w:rsidTr="00B35C90">
        <w:trPr>
          <w:jc w:val="center"/>
        </w:trPr>
        <w:tc>
          <w:tcPr>
            <w:tcW w:w="3397" w:type="dxa"/>
            <w:vAlign w:val="center"/>
          </w:tcPr>
          <w:p w14:paraId="3CDB5229" w14:textId="21D4E30A" w:rsidR="006523B7" w:rsidRDefault="00C44478" w:rsidP="00B35C90">
            <w:pPr>
              <w:spacing w:line="276" w:lineRule="auto"/>
              <w:jc w:val="center"/>
              <w:rPr>
                <w:rFonts w:eastAsiaTheme="minorEastAsia"/>
              </w:rPr>
            </w:pPr>
            <w:r>
              <w:rPr>
                <w:rFonts w:eastAsiaTheme="minorEastAsia"/>
              </w:rPr>
              <w:t>Path</w:t>
            </w:r>
          </w:p>
        </w:tc>
        <w:tc>
          <w:tcPr>
            <w:tcW w:w="2488" w:type="dxa"/>
            <w:vAlign w:val="center"/>
          </w:tcPr>
          <w:p w14:paraId="44EBCDE7" w14:textId="0CF87D10" w:rsidR="006523B7" w:rsidRDefault="006523B7" w:rsidP="00B35C90">
            <w:pPr>
              <w:spacing w:line="276" w:lineRule="auto"/>
              <w:jc w:val="center"/>
              <w:rPr>
                <w:rFonts w:eastAsiaTheme="minorEastAsia"/>
              </w:rPr>
            </w:pPr>
            <w:r>
              <w:rPr>
                <w:rFonts w:eastAsiaTheme="minorEastAsia"/>
              </w:rPr>
              <w:t>Adaptive</w:t>
            </w:r>
          </w:p>
        </w:tc>
      </w:tr>
      <w:tr w:rsidR="006523B7" w14:paraId="40362D43" w14:textId="77777777" w:rsidTr="00B35C90">
        <w:trPr>
          <w:jc w:val="center"/>
        </w:trPr>
        <w:tc>
          <w:tcPr>
            <w:tcW w:w="3397" w:type="dxa"/>
            <w:vAlign w:val="center"/>
          </w:tcPr>
          <w:p w14:paraId="0A20A544" w14:textId="47992993" w:rsidR="006523B7" w:rsidRDefault="00C44478" w:rsidP="00B35C90">
            <w:pPr>
              <w:spacing w:line="276" w:lineRule="auto"/>
              <w:jc w:val="center"/>
              <w:rPr>
                <w:rFonts w:eastAsiaTheme="minorEastAsia"/>
              </w:rPr>
            </w:pPr>
            <w:r>
              <w:rPr>
                <w:rFonts w:eastAsiaTheme="minorEastAsia"/>
              </w:rPr>
              <w:t>Photon Map</w:t>
            </w:r>
          </w:p>
        </w:tc>
        <w:tc>
          <w:tcPr>
            <w:tcW w:w="2488" w:type="dxa"/>
            <w:vAlign w:val="center"/>
          </w:tcPr>
          <w:p w14:paraId="2170E0A5" w14:textId="04397D18" w:rsidR="006523B7" w:rsidRDefault="006523B7" w:rsidP="00B35C90">
            <w:pPr>
              <w:spacing w:line="276" w:lineRule="auto"/>
              <w:jc w:val="center"/>
              <w:rPr>
                <w:rFonts w:eastAsiaTheme="minorEastAsia"/>
              </w:rPr>
            </w:pPr>
            <w:r>
              <w:rPr>
                <w:rFonts w:eastAsiaTheme="minorEastAsia"/>
              </w:rPr>
              <w:t>Best Candidate</w:t>
            </w:r>
          </w:p>
        </w:tc>
      </w:tr>
      <w:tr w:rsidR="006523B7" w14:paraId="4DC8DA26" w14:textId="77777777" w:rsidTr="00B35C90">
        <w:trPr>
          <w:jc w:val="center"/>
        </w:trPr>
        <w:tc>
          <w:tcPr>
            <w:tcW w:w="3397" w:type="dxa"/>
            <w:vAlign w:val="center"/>
          </w:tcPr>
          <w:p w14:paraId="455F363F" w14:textId="5EC85CB3" w:rsidR="006523B7" w:rsidRDefault="006523B7" w:rsidP="00B35C90">
            <w:pPr>
              <w:spacing w:line="276" w:lineRule="auto"/>
              <w:jc w:val="center"/>
              <w:rPr>
                <w:rFonts w:eastAsiaTheme="minorEastAsia"/>
              </w:rPr>
            </w:pPr>
          </w:p>
        </w:tc>
        <w:tc>
          <w:tcPr>
            <w:tcW w:w="2488" w:type="dxa"/>
            <w:vAlign w:val="center"/>
          </w:tcPr>
          <w:p w14:paraId="70B0E833" w14:textId="2C80C3E2" w:rsidR="006523B7" w:rsidRDefault="006523B7" w:rsidP="00B35C90">
            <w:pPr>
              <w:spacing w:line="276" w:lineRule="auto"/>
              <w:jc w:val="center"/>
              <w:rPr>
                <w:rFonts w:eastAsiaTheme="minorEastAsia"/>
              </w:rPr>
            </w:pPr>
            <w:proofErr w:type="spellStart"/>
            <w:r>
              <w:rPr>
                <w:rFonts w:eastAsiaTheme="minorEastAsia"/>
              </w:rPr>
              <w:t>Halton</w:t>
            </w:r>
            <w:proofErr w:type="spellEnd"/>
          </w:p>
        </w:tc>
      </w:tr>
      <w:tr w:rsidR="006523B7" w14:paraId="5DDBA608" w14:textId="77777777" w:rsidTr="00B35C90">
        <w:trPr>
          <w:jc w:val="center"/>
        </w:trPr>
        <w:tc>
          <w:tcPr>
            <w:tcW w:w="3397" w:type="dxa"/>
            <w:vAlign w:val="center"/>
          </w:tcPr>
          <w:p w14:paraId="78E33D51" w14:textId="77777777" w:rsidR="006523B7" w:rsidRDefault="006523B7" w:rsidP="00B35C90">
            <w:pPr>
              <w:spacing w:line="276" w:lineRule="auto"/>
              <w:jc w:val="center"/>
              <w:rPr>
                <w:rFonts w:eastAsiaTheme="minorEastAsia"/>
              </w:rPr>
            </w:pPr>
          </w:p>
        </w:tc>
        <w:tc>
          <w:tcPr>
            <w:tcW w:w="2488" w:type="dxa"/>
            <w:vAlign w:val="center"/>
          </w:tcPr>
          <w:p w14:paraId="40B43ED7" w14:textId="4E7D5846" w:rsidR="006523B7" w:rsidRDefault="006523B7" w:rsidP="00B35C90">
            <w:pPr>
              <w:spacing w:line="276" w:lineRule="auto"/>
              <w:jc w:val="center"/>
              <w:rPr>
                <w:rFonts w:eastAsiaTheme="minorEastAsia"/>
              </w:rPr>
            </w:pPr>
            <w:r>
              <w:rPr>
                <w:rFonts w:eastAsiaTheme="minorEastAsia"/>
              </w:rPr>
              <w:t>Low Discrepancy</w:t>
            </w:r>
          </w:p>
        </w:tc>
      </w:tr>
      <w:tr w:rsidR="006523B7" w14:paraId="6DB09BEA" w14:textId="77777777" w:rsidTr="00B35C90">
        <w:trPr>
          <w:jc w:val="center"/>
        </w:trPr>
        <w:tc>
          <w:tcPr>
            <w:tcW w:w="3397" w:type="dxa"/>
            <w:vAlign w:val="center"/>
          </w:tcPr>
          <w:p w14:paraId="201BE2A4" w14:textId="77777777" w:rsidR="006523B7" w:rsidRDefault="006523B7" w:rsidP="00B35C90">
            <w:pPr>
              <w:spacing w:line="276" w:lineRule="auto"/>
              <w:jc w:val="center"/>
              <w:rPr>
                <w:rFonts w:eastAsiaTheme="minorEastAsia"/>
              </w:rPr>
            </w:pPr>
          </w:p>
        </w:tc>
        <w:tc>
          <w:tcPr>
            <w:tcW w:w="2488" w:type="dxa"/>
            <w:vAlign w:val="center"/>
          </w:tcPr>
          <w:p w14:paraId="68D27A74" w14:textId="2B5A4FCD" w:rsidR="006523B7" w:rsidRDefault="006523B7" w:rsidP="00B35C90">
            <w:pPr>
              <w:spacing w:line="276" w:lineRule="auto"/>
              <w:jc w:val="center"/>
              <w:rPr>
                <w:rFonts w:eastAsiaTheme="minorEastAsia"/>
              </w:rPr>
            </w:pPr>
            <w:r>
              <w:rPr>
                <w:rFonts w:eastAsiaTheme="minorEastAsia"/>
              </w:rPr>
              <w:t>Random</w:t>
            </w:r>
          </w:p>
        </w:tc>
      </w:tr>
      <w:tr w:rsidR="006523B7" w14:paraId="09E7727D" w14:textId="77777777" w:rsidTr="00B35C90">
        <w:trPr>
          <w:jc w:val="center"/>
        </w:trPr>
        <w:tc>
          <w:tcPr>
            <w:tcW w:w="3397" w:type="dxa"/>
            <w:vAlign w:val="center"/>
          </w:tcPr>
          <w:p w14:paraId="4C54B040" w14:textId="77777777" w:rsidR="006523B7" w:rsidRDefault="006523B7" w:rsidP="00B35C90">
            <w:pPr>
              <w:spacing w:line="276" w:lineRule="auto"/>
              <w:jc w:val="center"/>
              <w:rPr>
                <w:rFonts w:eastAsiaTheme="minorEastAsia"/>
              </w:rPr>
            </w:pPr>
          </w:p>
        </w:tc>
        <w:tc>
          <w:tcPr>
            <w:tcW w:w="2488" w:type="dxa"/>
            <w:vAlign w:val="center"/>
          </w:tcPr>
          <w:p w14:paraId="67FA56F9" w14:textId="0F1FEBB2" w:rsidR="006523B7" w:rsidRDefault="006523B7" w:rsidP="00B35C90">
            <w:pPr>
              <w:spacing w:line="276" w:lineRule="auto"/>
              <w:jc w:val="center"/>
              <w:rPr>
                <w:rFonts w:eastAsiaTheme="minorEastAsia"/>
              </w:rPr>
            </w:pPr>
            <w:r>
              <w:rPr>
                <w:rFonts w:eastAsiaTheme="minorEastAsia"/>
              </w:rPr>
              <w:t>Stratified</w:t>
            </w:r>
          </w:p>
        </w:tc>
      </w:tr>
    </w:tbl>
    <w:p w14:paraId="33BE80F7" w14:textId="77777777" w:rsidR="006523B7" w:rsidRDefault="006523B7" w:rsidP="00A5516E">
      <w:pPr>
        <w:spacing w:line="276" w:lineRule="auto"/>
        <w:rPr>
          <w:rFonts w:eastAsiaTheme="minorEastAsia"/>
        </w:rPr>
      </w:pPr>
    </w:p>
    <w:p w14:paraId="1C35A9B4" w14:textId="20736B7A" w:rsidR="00107ED7" w:rsidRPr="00C54F98" w:rsidRDefault="00107ED7" w:rsidP="00A5516E">
      <w:pPr>
        <w:spacing w:line="276" w:lineRule="auto"/>
        <w:rPr>
          <w:rFonts w:eastAsiaTheme="minorEastAsia"/>
        </w:rPr>
      </w:pPr>
      <w:r>
        <w:rPr>
          <w:rFonts w:eastAsiaTheme="minorEastAsia"/>
        </w:rPr>
        <w:tab/>
        <w:t xml:space="preserve">The result of each connection should generate an image and the </w:t>
      </w:r>
      <w:r w:rsidRPr="001019C6">
        <w:rPr>
          <w:rFonts w:eastAsiaTheme="minorEastAsia"/>
        </w:rPr>
        <w:t>time</w:t>
      </w:r>
      <w:r>
        <w:rPr>
          <w:rFonts w:eastAsiaTheme="minorEastAsia"/>
        </w:rPr>
        <w:t xml:space="preserve"> it took to render, for example, the path surface integrator with an unknown sampler generated</w:t>
      </w:r>
      <w:r w:rsidR="0039429D">
        <w:rPr>
          <w:rFonts w:eastAsiaTheme="minorEastAsia"/>
        </w:rPr>
        <w:t xml:space="preserve"> </w:t>
      </w:r>
      <w:r w:rsidR="0039429D">
        <w:rPr>
          <w:rFonts w:eastAsiaTheme="minorEastAsia"/>
        </w:rPr>
        <w:fldChar w:fldCharType="begin"/>
      </w:r>
      <w:r w:rsidR="0039429D">
        <w:rPr>
          <w:rFonts w:eastAsiaTheme="minorEastAsia"/>
        </w:rPr>
        <w:instrText xml:space="preserve"> REF _Ref453776636 \h </w:instrText>
      </w:r>
      <w:r w:rsidR="0039429D">
        <w:rPr>
          <w:rFonts w:eastAsiaTheme="minorEastAsia"/>
        </w:rPr>
      </w:r>
      <w:r w:rsidR="0039429D">
        <w:rPr>
          <w:rFonts w:eastAsiaTheme="minorEastAsia"/>
        </w:rPr>
        <w:fldChar w:fldCharType="separate"/>
      </w:r>
      <w:r w:rsidR="0039429D">
        <w:t xml:space="preserve">Figure </w:t>
      </w:r>
      <w:r w:rsidR="0039429D">
        <w:rPr>
          <w:noProof/>
        </w:rPr>
        <w:t>1</w:t>
      </w:r>
      <w:r w:rsidR="0039429D">
        <w:rPr>
          <w:rFonts w:eastAsiaTheme="minorEastAsia"/>
        </w:rPr>
        <w:fldChar w:fldCharType="end"/>
      </w:r>
      <w:r>
        <w:rPr>
          <w:rFonts w:eastAsiaTheme="minorEastAsia"/>
        </w:rPr>
        <w:t>, which as given to the group to present the scene.</w:t>
      </w:r>
      <w:r w:rsidR="005C2BBE">
        <w:rPr>
          <w:rFonts w:eastAsiaTheme="minorEastAsia"/>
        </w:rPr>
        <w:t xml:space="preserve"> The imagens to be rendered will have a width and a height of 800 pixels. The samplers’ “</w:t>
      </w:r>
      <w:proofErr w:type="spellStart"/>
      <w:r w:rsidR="005C2BBE">
        <w:rPr>
          <w:rFonts w:eastAsiaTheme="minorEastAsia"/>
        </w:rPr>
        <w:t>pixelsamples</w:t>
      </w:r>
      <w:proofErr w:type="spellEnd"/>
      <w:r w:rsidR="005C2BBE">
        <w:rPr>
          <w:rFonts w:eastAsiaTheme="minorEastAsia"/>
        </w:rPr>
        <w:t>” argument will be 256, at the exception of the adaptive (“</w:t>
      </w:r>
      <w:proofErr w:type="spellStart"/>
      <w:r w:rsidR="005C2BBE">
        <w:rPr>
          <w:rFonts w:eastAsiaTheme="minorEastAsia"/>
        </w:rPr>
        <w:t>minsamples</w:t>
      </w:r>
      <w:proofErr w:type="spellEnd"/>
      <w:r w:rsidR="005C2BBE">
        <w:rPr>
          <w:rFonts w:eastAsiaTheme="minorEastAsia"/>
        </w:rPr>
        <w:t>” set to 128 and “</w:t>
      </w:r>
      <w:proofErr w:type="spellStart"/>
      <w:r w:rsidR="005C2BBE">
        <w:rPr>
          <w:rFonts w:eastAsiaTheme="minorEastAsia"/>
        </w:rPr>
        <w:t>maxsamples</w:t>
      </w:r>
      <w:proofErr w:type="spellEnd"/>
      <w:r w:rsidR="005C2BBE">
        <w:rPr>
          <w:rFonts w:eastAsiaTheme="minorEastAsia"/>
        </w:rPr>
        <w:t>” set to 256) and stratified samplers (“</w:t>
      </w:r>
      <w:proofErr w:type="spellStart"/>
      <w:r w:rsidR="005C2BBE">
        <w:rPr>
          <w:rFonts w:eastAsiaTheme="minorEastAsia"/>
        </w:rPr>
        <w:t>xsamples</w:t>
      </w:r>
      <w:proofErr w:type="spellEnd"/>
      <w:r w:rsidR="005C2BBE">
        <w:rPr>
          <w:rFonts w:eastAsiaTheme="minorEastAsia"/>
        </w:rPr>
        <w:t>” and “</w:t>
      </w:r>
      <w:proofErr w:type="spellStart"/>
      <w:r w:rsidR="005C2BBE">
        <w:rPr>
          <w:rFonts w:eastAsiaTheme="minorEastAsia"/>
        </w:rPr>
        <w:t>ysamples</w:t>
      </w:r>
      <w:proofErr w:type="spellEnd"/>
      <w:r w:rsidR="005C2BBE">
        <w:rPr>
          <w:rFonts w:eastAsiaTheme="minorEastAsia"/>
        </w:rPr>
        <w:t>” set to 16, with jitter).</w:t>
      </w:r>
      <w:r w:rsidR="00C8489B">
        <w:rPr>
          <w:rFonts w:eastAsiaTheme="minorEastAsia"/>
        </w:rPr>
        <w:t xml:space="preserve"> The Photon Map surface integrator receives the argument “</w:t>
      </w:r>
      <w:proofErr w:type="spellStart"/>
      <w:r w:rsidR="00C8489B">
        <w:rPr>
          <w:rFonts w:eastAsiaTheme="minorEastAsia"/>
        </w:rPr>
        <w:t>causticphotons</w:t>
      </w:r>
      <w:proofErr w:type="spellEnd"/>
      <w:r w:rsidR="00C8489B">
        <w:rPr>
          <w:rFonts w:eastAsiaTheme="minorEastAsia"/>
        </w:rPr>
        <w:t>” as 10.000 and the “</w:t>
      </w:r>
      <w:proofErr w:type="spellStart"/>
      <w:r w:rsidR="00C8489B">
        <w:rPr>
          <w:rFonts w:eastAsiaTheme="minorEastAsia"/>
        </w:rPr>
        <w:t>indirectphotons</w:t>
      </w:r>
      <w:proofErr w:type="spellEnd"/>
      <w:r w:rsidR="00C8489B">
        <w:rPr>
          <w:rFonts w:eastAsiaTheme="minorEastAsia"/>
        </w:rPr>
        <w:t>” as 20.000.</w:t>
      </w:r>
    </w:p>
    <w:p w14:paraId="7B7BA748" w14:textId="097941C9" w:rsidR="00C54F98" w:rsidRPr="00C54F98" w:rsidRDefault="001712E3" w:rsidP="00A5516E">
      <w:pPr>
        <w:spacing w:line="276" w:lineRule="auto"/>
        <w:rPr>
          <w:rFonts w:eastAsiaTheme="minorEastAsia"/>
        </w:rPr>
      </w:pPr>
      <w:r w:rsidRPr="001712E3">
        <w:rPr>
          <w:rFonts w:eastAsiaTheme="minorEastAsia"/>
        </w:rPr>
        <w:t xml:space="preserve"> </w:t>
      </w:r>
    </w:p>
    <w:p w14:paraId="49A8F793" w14:textId="2DE44EEC" w:rsidR="00C54F98" w:rsidRDefault="00C54F98" w:rsidP="002A0F2F">
      <w:pPr>
        <w:pStyle w:val="Cabealho1"/>
        <w:rPr>
          <w:rFonts w:eastAsiaTheme="minorEastAsia"/>
        </w:rPr>
      </w:pPr>
      <w:bookmarkStart w:id="15" w:name="_Ref453929639"/>
      <w:bookmarkStart w:id="16" w:name="_Toc453942918"/>
      <w:r w:rsidRPr="00C54F98">
        <w:rPr>
          <w:rFonts w:eastAsiaTheme="minorEastAsia"/>
        </w:rPr>
        <w:t>Hypotheses</w:t>
      </w:r>
      <w:bookmarkEnd w:id="15"/>
      <w:bookmarkEnd w:id="16"/>
    </w:p>
    <w:p w14:paraId="521A9900" w14:textId="698EEAB5" w:rsidR="002A0F2F" w:rsidRDefault="001739CD" w:rsidP="00D52647">
      <w:pPr>
        <w:spacing w:line="276" w:lineRule="auto"/>
        <w:ind w:firstLine="720"/>
      </w:pPr>
      <w:r>
        <w:t xml:space="preserve">Caustics are the </w:t>
      </w:r>
      <w:r w:rsidR="00B55EE0">
        <w:t>consequence</w:t>
      </w:r>
      <w:r w:rsidRPr="002A0F2F">
        <w:t xml:space="preserve"> of light</w:t>
      </w:r>
      <w:r w:rsidR="00B55EE0">
        <w:t xml:space="preserve"> rays being focused in specific</w:t>
      </w:r>
      <w:r>
        <w:t xml:space="preserve"> regions </w:t>
      </w:r>
      <w:r w:rsidRPr="001739CD">
        <w:t>as a result of refraction</w:t>
      </w:r>
      <w:r w:rsidRPr="002A0F2F">
        <w:t xml:space="preserve"> (light rays passing through </w:t>
      </w:r>
      <w:r w:rsidR="00B55EE0">
        <w:t>the “</w:t>
      </w:r>
      <w:proofErr w:type="spellStart"/>
      <w:r w:rsidR="00B55EE0">
        <w:t>killeroo</w:t>
      </w:r>
      <w:proofErr w:type="spellEnd"/>
      <w:r w:rsidR="00B55EE0">
        <w:t xml:space="preserve">” model on this case). </w:t>
      </w:r>
      <w:r w:rsidR="002A0F2F">
        <w:t>In the current case study, it is believed that the photon map surface integrator will produce a better result than the rest. This is simply because the path</w:t>
      </w:r>
      <w:r>
        <w:t xml:space="preserve"> tracing is unable to produce a </w:t>
      </w:r>
      <w:r w:rsidR="002A0F2F">
        <w:t>caustic, due to</w:t>
      </w:r>
      <w:r>
        <w:t xml:space="preserve"> its random nature, when a ray hits a point that should be </w:t>
      </w:r>
      <w:r w:rsidR="00B55EE0">
        <w:t>a caustic, a random ray is generated, and the probability of this ray being on the right direction (the “</w:t>
      </w:r>
      <w:proofErr w:type="spellStart"/>
      <w:r w:rsidR="00B55EE0">
        <w:t>killeroo</w:t>
      </w:r>
      <w:proofErr w:type="spellEnd"/>
      <w:r w:rsidR="00B55EE0">
        <w:t>” model) is very low</w:t>
      </w:r>
      <w:r w:rsidR="00054A30">
        <w:t xml:space="preserve"> (shown in </w:t>
      </w:r>
      <w:r w:rsidR="00054A30">
        <w:fldChar w:fldCharType="begin"/>
      </w:r>
      <w:r w:rsidR="00054A30">
        <w:instrText xml:space="preserve"> REF _Ref453858986 \h </w:instrText>
      </w:r>
      <w:r w:rsidR="00D52647">
        <w:instrText xml:space="preserve"> \* MERGEFORMAT </w:instrText>
      </w:r>
      <w:r w:rsidR="00054A30">
        <w:fldChar w:fldCharType="separate"/>
      </w:r>
      <w:r w:rsidR="00054A30">
        <w:t xml:space="preserve">Figure </w:t>
      </w:r>
      <w:r w:rsidR="00054A30">
        <w:rPr>
          <w:noProof/>
        </w:rPr>
        <w:t>2</w:t>
      </w:r>
      <w:r w:rsidR="00054A30">
        <w:fldChar w:fldCharType="end"/>
      </w:r>
      <w:r w:rsidR="00054A30">
        <w:t xml:space="preserve"> as red rays)</w:t>
      </w:r>
      <w:r w:rsidR="002A0F2F">
        <w:t>.</w:t>
      </w:r>
      <w:r w:rsidR="00B55EE0">
        <w:t xml:space="preserve"> And so the caustic would be no more than a normal shadow using path tracing. The photon map, on the other hand, is the ideal algorithm for this scene, and can generate very realistic caustics. </w:t>
      </w:r>
    </w:p>
    <w:p w14:paraId="1153F77B" w14:textId="5D49D6DD" w:rsidR="002A0F2F" w:rsidRDefault="00A23BAE" w:rsidP="00A23BAE">
      <w:pPr>
        <w:spacing w:line="259" w:lineRule="auto"/>
        <w:jc w:val="left"/>
      </w:pPr>
      <w:r>
        <w:br w:type="page"/>
      </w:r>
    </w:p>
    <w:p w14:paraId="419ECC31" w14:textId="3DC3CFCE" w:rsidR="002A0F2F" w:rsidRPr="002A0F2F" w:rsidRDefault="00054A30" w:rsidP="002A0F2F">
      <w:r>
        <w:rPr>
          <w:noProof/>
        </w:rPr>
        <w:lastRenderedPageBreak/>
        <mc:AlternateContent>
          <mc:Choice Requires="wpg">
            <w:drawing>
              <wp:anchor distT="0" distB="0" distL="114300" distR="114300" simplePos="0" relativeHeight="251649024" behindDoc="0" locked="0" layoutInCell="1" allowOverlap="1" wp14:anchorId="1C07DCC4" wp14:editId="764009CD">
                <wp:simplePos x="0" y="0"/>
                <wp:positionH relativeFrom="margin">
                  <wp:align>center</wp:align>
                </wp:positionH>
                <wp:positionV relativeFrom="paragraph">
                  <wp:posOffset>0</wp:posOffset>
                </wp:positionV>
                <wp:extent cx="2457450" cy="3087370"/>
                <wp:effectExtent l="0" t="0" r="0" b="0"/>
                <wp:wrapTopAndBottom/>
                <wp:docPr id="4" name="Group 4"/>
                <wp:cNvGraphicFramePr/>
                <a:graphic xmlns:a="http://schemas.openxmlformats.org/drawingml/2006/main">
                  <a:graphicData uri="http://schemas.microsoft.com/office/word/2010/wordprocessingGroup">
                    <wpg:wgp>
                      <wpg:cNvGrpSpPr/>
                      <wpg:grpSpPr>
                        <a:xfrm>
                          <a:off x="0" y="0"/>
                          <a:ext cx="2457450" cy="3087370"/>
                          <a:chOff x="0" y="0"/>
                          <a:chExt cx="2457450" cy="3087370"/>
                        </a:xfrm>
                      </wpg:grpSpPr>
                      <pic:pic xmlns:pic="http://schemas.openxmlformats.org/drawingml/2006/picture">
                        <pic:nvPicPr>
                          <pic:cNvPr id="2" name="Picture 2" descr="http://www.scratchapixel.com/images/upload/rendering-3d-scene-overview/caustics2.png?"/>
                          <pic:cNvPicPr>
                            <a:picLocks noChangeAspect="1"/>
                          </pic:cNvPicPr>
                        </pic:nvPicPr>
                        <pic:blipFill rotWithShape="1">
                          <a:blip r:embed="rId30">
                            <a:extLst>
                              <a:ext uri="{28A0092B-C50C-407E-A947-70E740481C1C}">
                                <a14:useLocalDpi xmlns:a14="http://schemas.microsoft.com/office/drawing/2010/main" val="0"/>
                              </a:ext>
                            </a:extLst>
                          </a:blip>
                          <a:srcRect r="14000" b="3169"/>
                          <a:stretch/>
                        </pic:blipFill>
                        <pic:spPr bwMode="auto">
                          <a:xfrm>
                            <a:off x="0" y="0"/>
                            <a:ext cx="2457450" cy="2766695"/>
                          </a:xfrm>
                          <a:prstGeom prst="rect">
                            <a:avLst/>
                          </a:prstGeom>
                          <a:noFill/>
                          <a:ln>
                            <a:noFill/>
                          </a:ln>
                          <a:extLst>
                            <a:ext uri="{53640926-AAD7-44D8-BBD7-CCE9431645EC}">
                              <a14:shadowObscured xmlns:a14="http://schemas.microsoft.com/office/drawing/2010/main"/>
                            </a:ext>
                          </a:extLst>
                        </pic:spPr>
                      </pic:pic>
                      <wps:wsp>
                        <wps:cNvPr id="3" name="Text Box 3"/>
                        <wps:cNvSpPr txBox="1"/>
                        <wps:spPr>
                          <a:xfrm>
                            <a:off x="0" y="2828925"/>
                            <a:ext cx="2390775" cy="258445"/>
                          </a:xfrm>
                          <a:prstGeom prst="rect">
                            <a:avLst/>
                          </a:prstGeom>
                          <a:solidFill>
                            <a:prstClr val="white"/>
                          </a:solidFill>
                          <a:ln>
                            <a:noFill/>
                          </a:ln>
                          <a:effectLst/>
                        </wps:spPr>
                        <wps:txbx>
                          <w:txbxContent>
                            <w:p w14:paraId="68D03FB9" w14:textId="286B0DDF" w:rsidR="0037714E" w:rsidRPr="00E74415" w:rsidRDefault="0037714E" w:rsidP="00962668">
                              <w:pPr>
                                <w:pStyle w:val="Legenda"/>
                                <w:jc w:val="center"/>
                                <w:rPr>
                                  <w:noProof/>
                                </w:rPr>
                              </w:pPr>
                              <w:bookmarkStart w:id="17" w:name="_Ref453858986"/>
                              <w:bookmarkStart w:id="18" w:name="_Toc453942943"/>
                              <w:r>
                                <w:t xml:space="preserve">Figure </w:t>
                              </w:r>
                              <w:fldSimple w:instr=" SEQ Figure \* ARABIC ">
                                <w:r>
                                  <w:rPr>
                                    <w:noProof/>
                                  </w:rPr>
                                  <w:t>2</w:t>
                                </w:r>
                              </w:fldSimple>
                              <w:bookmarkEnd w:id="17"/>
                              <w:r>
                                <w:t xml:space="preserve">. How a caustic shadow is </w:t>
                              </w:r>
                              <w:proofErr w:type="gramStart"/>
                              <w:r>
                                <w:t>formed.</w:t>
                              </w:r>
                              <w:bookmarkEnd w:id="18"/>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1C07DCC4" id="Group 4" o:spid="_x0000_s1030" style="position:absolute;left:0;text-align:left;margin-left:0;margin-top:0;width:193.5pt;height:243.1pt;z-index:251649024;mso-position-horizontal:center;mso-position-horizontal-relative:margin;mso-width-relative:margin" coordsize="24574,308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">
                <v:shape id="Picture 2" o:spid="_x0000_s1031" type="#_x0000_t75" alt="http://www.scratchapixel.com/images/upload/rendering-3d-scene-overview/caustics2.png?" style="position:absolute;width:24574;height:276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">
                  <v:imagedata r:id="rId31" o:title="caustics2" cropbottom="2077f" cropright="9175f"/>
                  <v:path arrowok="t"/>
                </v:shape>
                <v:shape id="Text Box 3" o:spid="_x0000_s1032" type="#_x0000_t202" style="position:absolute;top:28289;width:2390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" stroked="f">
                  <v:textbox style="mso-fit-shape-to-text:t" inset="0,0,0,0">
                    <w:txbxContent>
                      <w:p w14:paraId="68D03FB9" w14:textId="286B0DDF" w:rsidR="0037714E" w:rsidRPr="00E74415" w:rsidRDefault="0037714E" w:rsidP="00962668">
                        <w:pPr>
                          <w:pStyle w:val="Legenda"/>
                          <w:jc w:val="center"/>
                          <w:rPr>
                            <w:noProof/>
                          </w:rPr>
                        </w:pPr>
                        <w:bookmarkStart w:id="19" w:name="_Ref453858986"/>
                        <w:bookmarkStart w:id="20" w:name="_Toc453942943"/>
                        <w:r>
                          <w:t xml:space="preserve">Figure </w:t>
                        </w:r>
                        <w:fldSimple w:instr=" SEQ Figure \* ARABIC ">
                          <w:r>
                            <w:rPr>
                              <w:noProof/>
                            </w:rPr>
                            <w:t>2</w:t>
                          </w:r>
                        </w:fldSimple>
                        <w:bookmarkEnd w:id="19"/>
                        <w:r>
                          <w:t xml:space="preserve">. How a caustic shadow is </w:t>
                        </w:r>
                        <w:proofErr w:type="gramStart"/>
                        <w:r>
                          <w:t>formed.</w:t>
                        </w:r>
                        <w:bookmarkEnd w:id="20"/>
                        <w:proofErr w:type="gramEnd"/>
                      </w:p>
                    </w:txbxContent>
                  </v:textbox>
                </v:shape>
                <w10:wrap type="topAndBottom" anchorx="margin"/>
              </v:group>
            </w:pict>
          </mc:Fallback>
        </mc:AlternateContent>
      </w:r>
    </w:p>
    <w:p w14:paraId="3E827925" w14:textId="4E45CB4A" w:rsidR="00C54F98" w:rsidRDefault="00C54F98" w:rsidP="00C54F98">
      <w:pPr>
        <w:pStyle w:val="Cabealho1"/>
      </w:pPr>
      <w:bookmarkStart w:id="21" w:name="_Toc453942919"/>
      <w:r w:rsidRPr="00C54F98">
        <w:t>Results</w:t>
      </w:r>
      <w:bookmarkEnd w:id="21"/>
    </w:p>
    <w:p w14:paraId="0B38D0D0" w14:textId="4C1969FA" w:rsidR="00AD0F38" w:rsidRDefault="00AD0F38" w:rsidP="00AD0F38">
      <w:r>
        <w:tab/>
        <w:t>On this section will be displayed all the images obtained, such as t</w:t>
      </w:r>
      <w:r w:rsidR="00A23BAE">
        <w:t xml:space="preserve">heir rendering time. </w:t>
      </w:r>
      <w:r w:rsidR="009E3222">
        <w:t xml:space="preserve">On </w:t>
      </w:r>
      <w:r w:rsidR="009E3222">
        <w:fldChar w:fldCharType="begin"/>
      </w:r>
      <w:r w:rsidR="009E3222">
        <w:instrText xml:space="preserve"> REF _Ref453879433 \h </w:instrText>
      </w:r>
      <w:r w:rsidR="009E3222">
        <w:fldChar w:fldCharType="separate"/>
      </w:r>
      <w:r w:rsidR="009E3222">
        <w:t xml:space="preserve">Graph </w:t>
      </w:r>
      <w:r w:rsidR="009E3222">
        <w:rPr>
          <w:noProof/>
        </w:rPr>
        <w:t>1</w:t>
      </w:r>
      <w:r w:rsidR="009E3222">
        <w:fldChar w:fldCharType="end"/>
      </w:r>
      <w:r w:rsidR="009E3222">
        <w:t xml:space="preserve"> is shown a global comparison between surface integrators and samplers.</w:t>
      </w:r>
    </w:p>
    <w:p w14:paraId="38B1CDF4" w14:textId="33988FF5" w:rsidR="00A23BAE" w:rsidRDefault="009E3222" w:rsidP="00AD0F38">
      <w:r>
        <w:rPr>
          <w:noProof/>
        </w:rPr>
        <mc:AlternateContent>
          <mc:Choice Requires="wpg">
            <w:drawing>
              <wp:anchor distT="0" distB="0" distL="114300" distR="114300" simplePos="0" relativeHeight="251677696" behindDoc="0" locked="0" layoutInCell="1" allowOverlap="1" wp14:anchorId="4C6307FE" wp14:editId="11C4FE6D">
                <wp:simplePos x="0" y="0"/>
                <wp:positionH relativeFrom="margin">
                  <wp:align>center</wp:align>
                </wp:positionH>
                <wp:positionV relativeFrom="paragraph">
                  <wp:posOffset>269240</wp:posOffset>
                </wp:positionV>
                <wp:extent cx="4762500" cy="3058795"/>
                <wp:effectExtent l="0" t="0" r="0" b="8255"/>
                <wp:wrapTopAndBottom/>
                <wp:docPr id="28" name="Group 28"/>
                <wp:cNvGraphicFramePr/>
                <a:graphic xmlns:a="http://schemas.openxmlformats.org/drawingml/2006/main">
                  <a:graphicData uri="http://schemas.microsoft.com/office/word/2010/wordprocessingGroup">
                    <wpg:wgp>
                      <wpg:cNvGrpSpPr/>
                      <wpg:grpSpPr>
                        <a:xfrm>
                          <a:off x="0" y="0"/>
                          <a:ext cx="4762500" cy="3058795"/>
                          <a:chOff x="0" y="0"/>
                          <a:chExt cx="4762500" cy="3058795"/>
                        </a:xfrm>
                      </wpg:grpSpPr>
                      <wpg:graphicFrame>
                        <wpg:cNvPr id="24" name="Chart 24"/>
                        <wpg:cNvFrPr/>
                        <wpg:xfrm>
                          <a:off x="0" y="0"/>
                          <a:ext cx="4762500" cy="2743200"/>
                        </wpg:xfrm>
                        <a:graphic>
                          <a:graphicData uri="http://schemas.openxmlformats.org/drawingml/2006/chart">
                            <c:chart xmlns:c="http://schemas.openxmlformats.org/drawingml/2006/chart" xmlns:r="http://schemas.openxmlformats.org/officeDocument/2006/relationships" r:id="rId32"/>
                          </a:graphicData>
                        </a:graphic>
                      </wpg:graphicFrame>
                      <wps:wsp>
                        <wps:cNvPr id="27" name="Text Box 27"/>
                        <wps:cNvSpPr txBox="1"/>
                        <wps:spPr>
                          <a:xfrm>
                            <a:off x="0" y="2800350"/>
                            <a:ext cx="4762500" cy="258445"/>
                          </a:xfrm>
                          <a:prstGeom prst="rect">
                            <a:avLst/>
                          </a:prstGeom>
                          <a:solidFill>
                            <a:prstClr val="white"/>
                          </a:solidFill>
                          <a:ln>
                            <a:noFill/>
                          </a:ln>
                          <a:effectLst/>
                        </wps:spPr>
                        <wps:txbx>
                          <w:txbxContent>
                            <w:p w14:paraId="2F99AB02" w14:textId="5E2F4CEF" w:rsidR="0037714E" w:rsidRPr="002F272B" w:rsidRDefault="0037714E" w:rsidP="00D64ECF">
                              <w:pPr>
                                <w:pStyle w:val="Legenda"/>
                                <w:jc w:val="center"/>
                                <w:rPr>
                                  <w:noProof/>
                                </w:rPr>
                              </w:pPr>
                              <w:bookmarkStart w:id="22" w:name="_Ref453879433"/>
                              <w:r>
                                <w:t xml:space="preserve">Graph </w:t>
                              </w:r>
                              <w:fldSimple w:instr=" SEQ Graph \* ARABIC ">
                                <w:r>
                                  <w:rPr>
                                    <w:noProof/>
                                  </w:rPr>
                                  <w:t>1</w:t>
                                </w:r>
                              </w:fldSimple>
                              <w:bookmarkEnd w:id="22"/>
                              <w:r>
                                <w:t>. Global comparison between the studied algorithms.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C6307FE" id="Group 28" o:spid="_x0000_s1033" style="position:absolute;left:0;text-align:left;margin-left:0;margin-top:21.2pt;width:375pt;height:240.85pt;z-index:251677696;mso-position-horizontal:center;mso-position-horizontal-relative:margin;mso-width-relative:margin;mso-height-relative:margin" coordsize="47625,30587" o:gfxdata="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">
                <v:shape id="Chart 24" o:spid="_x0000_s1034" type="#_x0000_t75" style="position:absolute;left:-60;top:-60;width:47730;height:2755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">
                  <v:imagedata r:id="rId33" o:title=""/>
                  <o:lock v:ext="edit" aspectratio="f"/>
                </v:shape>
                <v:shape id="Text Box 27" o:spid="_x0000_s1035" type="#_x0000_t202" style="position:absolute;top:28003;width:4762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" stroked="f">
                  <v:textbox style="mso-fit-shape-to-text:t" inset="0,0,0,0">
                    <w:txbxContent>
                      <w:p w14:paraId="2F99AB02" w14:textId="5E2F4CEF" w:rsidR="0037714E" w:rsidRPr="002F272B" w:rsidRDefault="0037714E" w:rsidP="00D64ECF">
                        <w:pPr>
                          <w:pStyle w:val="Legenda"/>
                          <w:jc w:val="center"/>
                          <w:rPr>
                            <w:noProof/>
                          </w:rPr>
                        </w:pPr>
                        <w:bookmarkStart w:id="23" w:name="_Ref453879433"/>
                        <w:r>
                          <w:t xml:space="preserve">Graph </w:t>
                        </w:r>
                        <w:fldSimple w:instr=" SEQ Graph \* ARABIC ">
                          <w:r>
                            <w:rPr>
                              <w:noProof/>
                            </w:rPr>
                            <w:t>1</w:t>
                          </w:r>
                        </w:fldSimple>
                        <w:bookmarkEnd w:id="23"/>
                        <w:r>
                          <w:t>. Global comparison between the studied algorithms.</w:t>
                        </w:r>
                      </w:p>
                    </w:txbxContent>
                  </v:textbox>
                </v:shape>
                <w10:wrap type="topAndBottom" anchorx="margin"/>
              </v:group>
            </w:pict>
          </mc:Fallback>
        </mc:AlternateContent>
      </w:r>
    </w:p>
    <w:p w14:paraId="726AAB4E" w14:textId="77777777" w:rsidR="00A23BAE" w:rsidRPr="00AD0F38" w:rsidRDefault="00A23BAE" w:rsidP="00AD0F38"/>
    <w:p w14:paraId="154CBEDD" w14:textId="64F2862F" w:rsidR="005068E8" w:rsidRDefault="00897136" w:rsidP="00B35C90">
      <w:pPr>
        <w:pStyle w:val="Cabealho2"/>
      </w:pPr>
      <w:bookmarkStart w:id="24" w:name="_Toc453942920"/>
      <w:r>
        <w:lastRenderedPageBreak/>
        <w:t>Path Tracing</w:t>
      </w:r>
      <w:bookmarkEnd w:id="24"/>
    </w:p>
    <w:p w14:paraId="7F89DDA4" w14:textId="5934BC12" w:rsidR="00556009" w:rsidRDefault="00556009" w:rsidP="00897136">
      <w:pPr>
        <w:spacing w:line="276" w:lineRule="auto"/>
        <w:rPr>
          <w:rFonts w:cs="Times New Roman"/>
        </w:rPr>
      </w:pPr>
      <w:r>
        <w:rPr>
          <w:rFonts w:cs="Times New Roman"/>
        </w:rPr>
        <w:tab/>
        <w:t>This subsection is dedicated to the experiments with path tracing.</w:t>
      </w:r>
      <w:r w:rsidR="002A4F59">
        <w:rPr>
          <w:rFonts w:cs="Times New Roman"/>
        </w:rPr>
        <w:t xml:space="preserve"> On </w:t>
      </w:r>
      <w:r w:rsidR="002A4F59">
        <w:rPr>
          <w:rFonts w:cs="Times New Roman"/>
        </w:rPr>
        <w:fldChar w:fldCharType="begin"/>
      </w:r>
      <w:r w:rsidR="002A4F59">
        <w:rPr>
          <w:rFonts w:cs="Times New Roman"/>
        </w:rPr>
        <w:instrText xml:space="preserve"> REF _Ref453879645 \h </w:instrText>
      </w:r>
      <w:r w:rsidR="002A4F59">
        <w:rPr>
          <w:rFonts w:cs="Times New Roman"/>
        </w:rPr>
      </w:r>
      <w:r w:rsidR="002A4F59">
        <w:rPr>
          <w:rFonts w:cs="Times New Roman"/>
        </w:rPr>
        <w:fldChar w:fldCharType="separate"/>
      </w:r>
      <w:r w:rsidR="002A4F59">
        <w:t xml:space="preserve">Graph </w:t>
      </w:r>
      <w:r w:rsidR="002A4F59">
        <w:rPr>
          <w:noProof/>
        </w:rPr>
        <w:t>2</w:t>
      </w:r>
      <w:r w:rsidR="002A4F59">
        <w:rPr>
          <w:rFonts w:cs="Times New Roman"/>
        </w:rPr>
        <w:fldChar w:fldCharType="end"/>
      </w:r>
      <w:r w:rsidR="002A4F59">
        <w:rPr>
          <w:rFonts w:cs="Times New Roman"/>
        </w:rPr>
        <w:t xml:space="preserve"> is displayed the rendering time of the images produced. It can be verified that the elapsed time was similar with a peak on the adaptive sampler.</w:t>
      </w:r>
      <w:r w:rsidR="00353C55">
        <w:rPr>
          <w:rFonts w:cs="Times New Roman"/>
        </w:rPr>
        <w:t xml:space="preserve"> </w:t>
      </w:r>
    </w:p>
    <w:p w14:paraId="0731577B" w14:textId="16DE90DF" w:rsidR="00B35C90" w:rsidDel="00D8166D" w:rsidRDefault="00353C55" w:rsidP="00897136">
      <w:pPr>
        <w:spacing w:line="276" w:lineRule="auto"/>
        <w:rPr>
          <w:del w:id="25" w:author="Rafael Antunes" w:date="2016-06-17T12:30:00Z"/>
          <w:rFonts w:cs="Times New Roman"/>
        </w:rPr>
      </w:pPr>
      <w:r>
        <w:rPr>
          <w:rFonts w:cs="Times New Roman"/>
        </w:rPr>
        <w:tab/>
        <w:t xml:space="preserve">As we are going to see in the next </w:t>
      </w:r>
      <w:r w:rsidR="00D64ECF">
        <w:rPr>
          <w:rFonts w:cs="Times New Roman"/>
        </w:rPr>
        <w:t>sub</w:t>
      </w:r>
      <w:r>
        <w:rPr>
          <w:rFonts w:cs="Times New Roman"/>
        </w:rPr>
        <w:t xml:space="preserve">sections, due to the nature of this </w:t>
      </w:r>
      <w:r w:rsidR="00117058">
        <w:rPr>
          <w:rFonts w:cs="Times New Roman"/>
        </w:rPr>
        <w:t>exact</w:t>
      </w:r>
      <w:r>
        <w:rPr>
          <w:rFonts w:cs="Times New Roman"/>
        </w:rPr>
        <w:t xml:space="preserve"> surface integrator</w:t>
      </w:r>
      <w:r w:rsidR="00117058">
        <w:rPr>
          <w:rFonts w:cs="Times New Roman"/>
        </w:rPr>
        <w:t xml:space="preserve">, the resultant images have a lot of noise, </w:t>
      </w:r>
      <w:r w:rsidR="00B35C90">
        <w:rPr>
          <w:rFonts w:cs="Times New Roman"/>
        </w:rPr>
        <w:t>mainly</w:t>
      </w:r>
      <w:r w:rsidR="00117058">
        <w:rPr>
          <w:rFonts w:cs="Times New Roman"/>
        </w:rPr>
        <w:t xml:space="preserve"> on non-direct lighted surfaces as well as on shadows.</w:t>
      </w:r>
      <w:r w:rsidR="00B35C90">
        <w:rPr>
          <w:rFonts w:cs="Times New Roman"/>
        </w:rPr>
        <w:t xml:space="preserve"> As formulated on </w:t>
      </w:r>
      <w:r w:rsidR="00B35C90">
        <w:rPr>
          <w:rFonts w:cs="Times New Roman"/>
        </w:rPr>
        <w:fldChar w:fldCharType="begin"/>
      </w:r>
      <w:r w:rsidR="00B35C90">
        <w:rPr>
          <w:rFonts w:cs="Times New Roman"/>
        </w:rPr>
        <w:instrText xml:space="preserve"> REF _Ref453929639 \h </w:instrText>
      </w:r>
      <w:r w:rsidR="00B35C90">
        <w:rPr>
          <w:rFonts w:cs="Times New Roman"/>
        </w:rPr>
      </w:r>
      <w:r w:rsidR="00B35C90">
        <w:rPr>
          <w:rFonts w:cs="Times New Roman"/>
        </w:rPr>
        <w:fldChar w:fldCharType="separate"/>
      </w:r>
      <w:r w:rsidR="00B35C90" w:rsidRPr="00C54F98">
        <w:rPr>
          <w:rFonts w:eastAsiaTheme="minorEastAsia"/>
        </w:rPr>
        <w:t>Hypotheses</w:t>
      </w:r>
      <w:r w:rsidR="00B35C90">
        <w:rPr>
          <w:rFonts w:cs="Times New Roman"/>
        </w:rPr>
        <w:fldChar w:fldCharType="end"/>
      </w:r>
      <w:r w:rsidR="00B35C90">
        <w:rPr>
          <w:rFonts w:cs="Times New Roman"/>
        </w:rPr>
        <w:t xml:space="preserve"> section, this surface integrator is not ideal for the simulation of caustic shadows</w:t>
      </w:r>
      <w:ins w:id="26" w:author="Rafael Antunes" w:date="2016-06-17T12:30:00Z">
        <w:r w:rsidR="00D8166D">
          <w:rPr>
            <w:rFonts w:cs="Times New Roman"/>
          </w:rPr>
          <w:t xml:space="preserve">. </w:t>
        </w:r>
      </w:ins>
      <w:del w:id="27" w:author="Rafael Antunes" w:date="2016-06-17T12:30:00Z">
        <w:r w:rsidR="00B35C90" w:rsidDel="00D8166D">
          <w:rPr>
            <w:rFonts w:cs="Times New Roman"/>
          </w:rPr>
          <w:delText>.</w:delText>
        </w:r>
      </w:del>
    </w:p>
    <w:p w14:paraId="109DA2BD" w14:textId="4838AED3" w:rsidR="00117058" w:rsidDel="00CA09C1" w:rsidRDefault="00117058" w:rsidP="00897136">
      <w:pPr>
        <w:spacing w:line="276" w:lineRule="auto"/>
        <w:rPr>
          <w:del w:id="28" w:author="Rafael Antunes" w:date="2016-06-17T12:40:00Z"/>
          <w:rFonts w:cs="Times New Roman"/>
        </w:rPr>
      </w:pPr>
      <w:del w:id="29" w:author="Rafael Antunes" w:date="2016-06-17T12:30:00Z">
        <w:r w:rsidDel="00D8166D">
          <w:rPr>
            <w:rFonts w:cs="Times New Roman"/>
          </w:rPr>
          <w:delText>By the way, we didn’t already achieve the goal of this work. It isn’t impossible to simulate caustics with Path tracing, however</w:delText>
        </w:r>
      </w:del>
      <w:ins w:id="30" w:author="Rafael Antunes" w:date="2016-06-17T12:32:00Z">
        <w:r w:rsidR="00D8166D">
          <w:rPr>
            <w:rFonts w:cs="Times New Roman"/>
          </w:rPr>
          <w:t>The path tracing is limited by two main factors</w:t>
        </w:r>
      </w:ins>
      <w:del w:id="31" w:author="Rafael Antunes" w:date="2016-06-17T12:32:00Z">
        <w:r w:rsidR="00D8166D" w:rsidDel="00D8166D">
          <w:rPr>
            <w:rFonts w:cs="Times New Roman"/>
          </w:rPr>
          <w:delText>owever</w:delText>
        </w:r>
        <w:r w:rsidDel="00D8166D">
          <w:rPr>
            <w:rFonts w:cs="Times New Roman"/>
          </w:rPr>
          <w:delText xml:space="preserve"> we are limited by two big issues</w:delText>
        </w:r>
      </w:del>
      <w:r>
        <w:rPr>
          <w:rFonts w:cs="Times New Roman"/>
        </w:rPr>
        <w:t>:</w:t>
      </w:r>
      <w:ins w:id="32" w:author="Rafael Antunes" w:date="2016-06-17T12:33:00Z">
        <w:r w:rsidR="00D8166D">
          <w:rPr>
            <w:rFonts w:cs="Times New Roman"/>
          </w:rPr>
          <w:t xml:space="preserve"> the</w:t>
        </w:r>
      </w:ins>
      <w:r>
        <w:rPr>
          <w:rFonts w:cs="Times New Roman"/>
        </w:rPr>
        <w:t xml:space="preserve"> number of rays </w:t>
      </w:r>
      <w:del w:id="33" w:author="Rafael Antunes" w:date="2016-06-17T12:41:00Z">
        <w:r w:rsidDel="00084D18">
          <w:rPr>
            <w:rFonts w:cs="Times New Roman"/>
          </w:rPr>
          <w:delText>sh</w:delText>
        </w:r>
      </w:del>
      <w:del w:id="34" w:author="Rafael Antunes" w:date="2016-06-17T12:33:00Z">
        <w:r w:rsidDel="00D8166D">
          <w:rPr>
            <w:rFonts w:cs="Times New Roman"/>
          </w:rPr>
          <w:delText>o</w:delText>
        </w:r>
      </w:del>
      <w:del w:id="35" w:author="Rafael Antunes" w:date="2016-06-17T12:41:00Z">
        <w:r w:rsidDel="00084D18">
          <w:rPr>
            <w:rFonts w:cs="Times New Roman"/>
          </w:rPr>
          <w:delText>ot</w:delText>
        </w:r>
      </w:del>
      <w:ins w:id="36" w:author="Rafael Antunes" w:date="2016-06-17T12:41:00Z">
        <w:r w:rsidR="00084D18">
          <w:rPr>
            <w:rFonts w:cs="Times New Roman"/>
          </w:rPr>
          <w:t>shot</w:t>
        </w:r>
      </w:ins>
      <w:r>
        <w:rPr>
          <w:rFonts w:cs="Times New Roman"/>
        </w:rPr>
        <w:t xml:space="preserve"> and the randomness of the direction of news rays.</w:t>
      </w:r>
      <w:ins w:id="37" w:author="Rafael Antunes" w:date="2016-06-17T12:40:00Z">
        <w:r w:rsidR="00CA09C1">
          <w:rPr>
            <w:rFonts w:cs="Times New Roman"/>
          </w:rPr>
          <w:t xml:space="preserve"> </w:t>
        </w:r>
      </w:ins>
    </w:p>
    <w:p w14:paraId="571FEFFB" w14:textId="426E5312" w:rsidR="00353C55" w:rsidRDefault="00117058" w:rsidP="00897136">
      <w:pPr>
        <w:spacing w:line="276" w:lineRule="auto"/>
        <w:rPr>
          <w:rFonts w:cs="Times New Roman"/>
        </w:rPr>
      </w:pPr>
      <w:del w:id="38" w:author="Rafael Antunes" w:date="2016-06-17T12:40:00Z">
        <w:r w:rsidDel="00CA09C1">
          <w:rPr>
            <w:rFonts w:cs="Times New Roman"/>
          </w:rPr>
          <w:tab/>
        </w:r>
      </w:del>
      <w:r>
        <w:rPr>
          <w:rFonts w:cs="Times New Roman"/>
        </w:rPr>
        <w:t xml:space="preserve">More rays mean more accuracy, precision and quality but it </w:t>
      </w:r>
      <w:r w:rsidR="00B35C90">
        <w:rPr>
          <w:rFonts w:cs="Times New Roman"/>
        </w:rPr>
        <w:t xml:space="preserve">means </w:t>
      </w:r>
      <w:r>
        <w:rPr>
          <w:rFonts w:cs="Times New Roman"/>
        </w:rPr>
        <w:t xml:space="preserve">a huge increment on the rendering time. </w:t>
      </w:r>
      <w:del w:id="39" w:author="Rafael Antunes" w:date="2016-06-17T12:34:00Z">
        <w:r w:rsidDel="00D8166D">
          <w:rPr>
            <w:rFonts w:cs="Times New Roman"/>
          </w:rPr>
          <w:delText>By the</w:delText>
        </w:r>
      </w:del>
      <w:ins w:id="40" w:author="Rafael Antunes" w:date="2016-06-17T12:34:00Z">
        <w:r w:rsidR="00D8166D">
          <w:rPr>
            <w:rFonts w:cs="Times New Roman"/>
          </w:rPr>
          <w:t>On the</w:t>
        </w:r>
      </w:ins>
      <w:r>
        <w:rPr>
          <w:rFonts w:cs="Times New Roman"/>
        </w:rPr>
        <w:t xml:space="preserve"> other hand, </w:t>
      </w:r>
      <w:r w:rsidR="00DD6823">
        <w:rPr>
          <w:rFonts w:cs="Times New Roman"/>
        </w:rPr>
        <w:t>caustics are a unique light effect and the randomness of rays’ direction can make things much harder</w:t>
      </w:r>
      <w:ins w:id="41" w:author="Rafael Antunes" w:date="2016-06-17T12:41:00Z">
        <w:r w:rsidR="00084D18">
          <w:rPr>
            <w:rFonts w:cs="Times New Roman"/>
          </w:rPr>
          <w:t>.</w:t>
        </w:r>
      </w:ins>
      <w:del w:id="42" w:author="Rafael Antunes" w:date="2016-06-17T12:41:00Z">
        <w:r w:rsidR="00DD6823" w:rsidDel="00084D18">
          <w:rPr>
            <w:rFonts w:cs="Times New Roman"/>
          </w:rPr>
          <w:delText xml:space="preserve">, once they </w:delText>
        </w:r>
        <w:r w:rsidR="00DB50B5" w:rsidDel="00084D18">
          <w:rPr>
            <w:rFonts w:cs="Times New Roman"/>
          </w:rPr>
          <w:delText>could not</w:delText>
        </w:r>
        <w:r w:rsidR="00DD6823" w:rsidDel="00084D18">
          <w:rPr>
            <w:rFonts w:cs="Times New Roman"/>
          </w:rPr>
          <w:delText xml:space="preserve"> go to where they should be.</w:delText>
        </w:r>
      </w:del>
    </w:p>
    <w:p w14:paraId="6708CEB1" w14:textId="3E0DAE4A" w:rsidR="00556009" w:rsidRPr="009E3222" w:rsidRDefault="00353C55" w:rsidP="00897136">
      <w:pPr>
        <w:spacing w:line="276" w:lineRule="auto"/>
        <w:rPr>
          <w:rFonts w:cs="Times New Roman"/>
        </w:rPr>
      </w:pPr>
      <w:r>
        <w:rPr>
          <w:noProof/>
        </w:rPr>
        <mc:AlternateContent>
          <mc:Choice Requires="wps">
            <w:drawing>
              <wp:anchor distT="0" distB="0" distL="114300" distR="114300" simplePos="0" relativeHeight="251680768" behindDoc="0" locked="0" layoutInCell="1" allowOverlap="1" wp14:anchorId="7B1A02A4" wp14:editId="4D61664D">
                <wp:simplePos x="0" y="0"/>
                <wp:positionH relativeFrom="column">
                  <wp:posOffset>502549</wp:posOffset>
                </wp:positionH>
                <wp:positionV relativeFrom="paragraph">
                  <wp:posOffset>3098800</wp:posOffset>
                </wp:positionV>
                <wp:extent cx="4572000" cy="635"/>
                <wp:effectExtent l="0" t="0" r="0" b="0"/>
                <wp:wrapTopAndBottom/>
                <wp:docPr id="29" name="Text Box 29"/>
                <wp:cNvGraphicFramePr/>
                <a:graphic xmlns:a="http://schemas.openxmlformats.org/drawingml/2006/main">
                  <a:graphicData uri="http://schemas.microsoft.com/office/word/2010/wordprocessingShape">
                    <wps:wsp>
                      <wps:cNvSpPr txBox="1"/>
                      <wps:spPr>
                        <a:xfrm>
                          <a:off x="0" y="0"/>
                          <a:ext cx="4572000" cy="635"/>
                        </a:xfrm>
                        <a:prstGeom prst="rect">
                          <a:avLst/>
                        </a:prstGeom>
                        <a:solidFill>
                          <a:prstClr val="white"/>
                        </a:solidFill>
                        <a:ln>
                          <a:noFill/>
                        </a:ln>
                        <a:effectLst/>
                      </wps:spPr>
                      <wps:txbx>
                        <w:txbxContent>
                          <w:p w14:paraId="17A0CB3A" w14:textId="057EFB10" w:rsidR="0037714E" w:rsidRPr="00BF701E" w:rsidRDefault="0037714E" w:rsidP="00D64ECF">
                            <w:pPr>
                              <w:pStyle w:val="Legenda"/>
                              <w:jc w:val="center"/>
                              <w:rPr>
                                <w:rFonts w:cs="Times New Roman"/>
                                <w:noProof/>
                              </w:rPr>
                            </w:pPr>
                            <w:bookmarkStart w:id="43" w:name="_Ref453879645"/>
                            <w:r>
                              <w:t xml:space="preserve">Graph </w:t>
                            </w:r>
                            <w:fldSimple w:instr=" SEQ Graph \* ARABIC ">
                              <w:r>
                                <w:rPr>
                                  <w:noProof/>
                                </w:rPr>
                                <w:t>2</w:t>
                              </w:r>
                            </w:fldSimple>
                            <w:bookmarkEnd w:id="43"/>
                            <w:r>
                              <w:t>. Rendering time comparison between samplers using the path tracing surface integrator.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1A02A4" id="Text Box 29" o:spid="_x0000_s1036" type="#_x0000_t202" style="position:absolute;left:0;text-align:left;margin-left:39.55pt;margin-top:244pt;width:5in;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" stroked="f">
                <v:textbox style="mso-fit-shape-to-text:t" inset="0,0,0,0">
                  <w:txbxContent>
                    <w:p w14:paraId="17A0CB3A" w14:textId="057EFB10" w:rsidR="0037714E" w:rsidRPr="00BF701E" w:rsidRDefault="0037714E" w:rsidP="00D64ECF">
                      <w:pPr>
                        <w:pStyle w:val="Legenda"/>
                        <w:jc w:val="center"/>
                        <w:rPr>
                          <w:rFonts w:cs="Times New Roman"/>
                          <w:noProof/>
                        </w:rPr>
                      </w:pPr>
                      <w:bookmarkStart w:id="44" w:name="_Ref453879645"/>
                      <w:r>
                        <w:t xml:space="preserve">Graph </w:t>
                      </w:r>
                      <w:fldSimple w:instr=" SEQ Graph \* ARABIC ">
                        <w:r>
                          <w:rPr>
                            <w:noProof/>
                          </w:rPr>
                          <w:t>2</w:t>
                        </w:r>
                      </w:fldSimple>
                      <w:bookmarkEnd w:id="44"/>
                      <w:r>
                        <w:t>. Rendering time comparison between samplers using the path tracing surface integrator.</w:t>
                      </w:r>
                    </w:p>
                  </w:txbxContent>
                </v:textbox>
                <w10:wrap type="topAndBottom"/>
              </v:shape>
            </w:pict>
          </mc:Fallback>
        </mc:AlternateContent>
      </w:r>
    </w:p>
    <w:p w14:paraId="69FA19EE" w14:textId="1E3DA5C8" w:rsidR="00A23BAE" w:rsidRPr="009E3222" w:rsidRDefault="00A23BAE" w:rsidP="00897136">
      <w:pPr>
        <w:spacing w:line="276" w:lineRule="auto"/>
        <w:rPr>
          <w:rFonts w:cs="Times New Roman"/>
        </w:rPr>
      </w:pPr>
      <w:r w:rsidRPr="009E3222">
        <w:rPr>
          <w:rFonts w:cs="Times New Roman"/>
          <w:noProof/>
        </w:rPr>
        <w:drawing>
          <wp:anchor distT="0" distB="0" distL="114300" distR="114300" simplePos="0" relativeHeight="251678720" behindDoc="0" locked="0" layoutInCell="1" allowOverlap="1" wp14:anchorId="328AFB35" wp14:editId="2C9E757C">
            <wp:simplePos x="0" y="0"/>
            <wp:positionH relativeFrom="margin">
              <wp:align>center</wp:align>
            </wp:positionH>
            <wp:positionV relativeFrom="paragraph">
              <wp:posOffset>3810</wp:posOffset>
            </wp:positionV>
            <wp:extent cx="4572000" cy="2743200"/>
            <wp:effectExtent l="0" t="0" r="0" b="0"/>
            <wp:wrapTopAndBottom/>
            <wp:docPr id="25" name="Chart 25"/>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14:sizeRelH relativeFrom="page">
              <wp14:pctWidth>0</wp14:pctWidth>
            </wp14:sizeRelH>
            <wp14:sizeRelV relativeFrom="page">
              <wp14:pctHeight>0</wp14:pctHeight>
            </wp14:sizeRelV>
          </wp:anchor>
        </w:drawing>
      </w:r>
    </w:p>
    <w:p w14:paraId="74C4CA6D" w14:textId="77777777" w:rsidR="00A23BAE" w:rsidRPr="009E3222" w:rsidRDefault="00A23BAE" w:rsidP="00897136">
      <w:pPr>
        <w:spacing w:line="276" w:lineRule="auto"/>
        <w:rPr>
          <w:rFonts w:cs="Times New Roman"/>
        </w:rPr>
      </w:pPr>
    </w:p>
    <w:p w14:paraId="3C96B840" w14:textId="7D274471" w:rsidR="00A23BAE" w:rsidRDefault="00A23BAE">
      <w:pPr>
        <w:spacing w:line="259" w:lineRule="auto"/>
        <w:jc w:val="left"/>
      </w:pPr>
      <w:r>
        <w:br w:type="page"/>
      </w:r>
    </w:p>
    <w:p w14:paraId="6679910B" w14:textId="77777777" w:rsidR="00A23BAE" w:rsidRDefault="00A23BAE" w:rsidP="00897136">
      <w:pPr>
        <w:spacing w:line="276" w:lineRule="auto"/>
      </w:pPr>
    </w:p>
    <w:p w14:paraId="55E2DAD2" w14:textId="282F502B" w:rsidR="00897136" w:rsidRDefault="00AD0F38" w:rsidP="00AD0F38">
      <w:pPr>
        <w:pStyle w:val="Cabealho3"/>
      </w:pPr>
      <w:bookmarkStart w:id="45" w:name="_Toc453942921"/>
      <w:r>
        <w:t>Adaptive</w:t>
      </w:r>
      <w:bookmarkEnd w:id="45"/>
    </w:p>
    <w:p w14:paraId="75AB4F88" w14:textId="3A233E04" w:rsidR="00AD0F38" w:rsidRPr="00AD0F38" w:rsidRDefault="00AD0F38" w:rsidP="00AD0F38">
      <w:r>
        <w:rPr>
          <w:noProof/>
        </w:rPr>
        <mc:AlternateContent>
          <mc:Choice Requires="wpg">
            <w:drawing>
              <wp:anchor distT="0" distB="0" distL="114300" distR="114300" simplePos="0" relativeHeight="251653120" behindDoc="0" locked="0" layoutInCell="1" allowOverlap="1" wp14:anchorId="26B4CB86" wp14:editId="560DE3E5">
                <wp:simplePos x="0" y="0"/>
                <wp:positionH relativeFrom="margin">
                  <wp:align>right</wp:align>
                </wp:positionH>
                <wp:positionV relativeFrom="paragraph">
                  <wp:posOffset>215900</wp:posOffset>
                </wp:positionV>
                <wp:extent cx="5612130" cy="5925820"/>
                <wp:effectExtent l="0" t="0" r="7620" b="0"/>
                <wp:wrapTopAndBottom/>
                <wp:docPr id="7" name="Group 7"/>
                <wp:cNvGraphicFramePr/>
                <a:graphic xmlns:a="http://schemas.openxmlformats.org/drawingml/2006/main">
                  <a:graphicData uri="http://schemas.microsoft.com/office/word/2010/wordprocessingGroup">
                    <wpg:wgp>
                      <wpg:cNvGrpSpPr/>
                      <wpg:grpSpPr>
                        <a:xfrm>
                          <a:off x="0" y="0"/>
                          <a:ext cx="5612130" cy="5925820"/>
                          <a:chOff x="0" y="0"/>
                          <a:chExt cx="5612130" cy="5925820"/>
                        </a:xfrm>
                      </wpg:grpSpPr>
                      <pic:pic xmlns:pic="http://schemas.openxmlformats.org/drawingml/2006/picture">
                        <pic:nvPicPr>
                          <pic:cNvPr id="5" name="Picture 5" descr="D:\Downloads\adaptative_128_256_path.jpg"/>
                          <pic:cNvPicPr>
                            <a:picLocks noChangeAspect="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612130" cy="5612130"/>
                          </a:xfrm>
                          <a:prstGeom prst="rect">
                            <a:avLst/>
                          </a:prstGeom>
                          <a:noFill/>
                          <a:ln>
                            <a:noFill/>
                          </a:ln>
                        </pic:spPr>
                      </pic:pic>
                      <wps:wsp>
                        <wps:cNvPr id="6" name="Text Box 6"/>
                        <wps:cNvSpPr txBox="1"/>
                        <wps:spPr>
                          <a:xfrm>
                            <a:off x="0" y="5667375"/>
                            <a:ext cx="5612130" cy="258445"/>
                          </a:xfrm>
                          <a:prstGeom prst="rect">
                            <a:avLst/>
                          </a:prstGeom>
                          <a:solidFill>
                            <a:prstClr val="white"/>
                          </a:solidFill>
                          <a:ln>
                            <a:noFill/>
                          </a:ln>
                          <a:effectLst/>
                        </wps:spPr>
                        <wps:txbx>
                          <w:txbxContent>
                            <w:p w14:paraId="45D0B8CF" w14:textId="7C4B8F08" w:rsidR="0037714E" w:rsidRPr="005C1758" w:rsidRDefault="0037714E" w:rsidP="00D64ECF">
                              <w:pPr>
                                <w:pStyle w:val="Legenda"/>
                                <w:jc w:val="center"/>
                                <w:rPr>
                                  <w:noProof/>
                                </w:rPr>
                              </w:pPr>
                              <w:bookmarkStart w:id="46" w:name="_Toc453942944"/>
                              <w:r>
                                <w:t xml:space="preserve">Figure </w:t>
                              </w:r>
                              <w:fldSimple w:instr=" SEQ Figure \* ARABIC ">
                                <w:r>
                                  <w:rPr>
                                    <w:noProof/>
                                  </w:rPr>
                                  <w:t>3</w:t>
                                </w:r>
                              </w:fldSimple>
                              <w:r>
                                <w:t>. Scene rendered with path tracing and an adaptive sampler.</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6B4CB86" id="Group 7" o:spid="_x0000_s1037" style="position:absolute;left:0;text-align:left;margin-left:390.7pt;margin-top:17pt;width:441.9pt;height:466.6pt;z-index:251653120;mso-position-horizontal:right;mso-position-horizontal-relative:margin" coordsize="56121,5925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">
                <v:shape id="Picture 5" o:spid="_x0000_s1038" type="#_x0000_t75" style="position:absolute;width:56121;height:56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">
                  <v:imagedata r:id="rId36" o:title="adaptative_128_256_path"/>
                  <v:path arrowok="t"/>
                </v:shape>
                <v:shape id="Text Box 6" o:spid="_x0000_s1039" type="#_x0000_t202" style="position:absolute;top:56673;width:56121;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" stroked="f">
                  <v:textbox style="mso-fit-shape-to-text:t" inset="0,0,0,0">
                    <w:txbxContent>
                      <w:p w14:paraId="45D0B8CF" w14:textId="7C4B8F08" w:rsidR="0037714E" w:rsidRPr="005C1758" w:rsidRDefault="0037714E" w:rsidP="00D64ECF">
                        <w:pPr>
                          <w:pStyle w:val="Legenda"/>
                          <w:jc w:val="center"/>
                          <w:rPr>
                            <w:noProof/>
                          </w:rPr>
                        </w:pPr>
                        <w:bookmarkStart w:id="47" w:name="_Toc453942944"/>
                        <w:r>
                          <w:t xml:space="preserve">Figure </w:t>
                        </w:r>
                        <w:fldSimple w:instr=" SEQ Figure \* ARABIC ">
                          <w:r>
                            <w:rPr>
                              <w:noProof/>
                            </w:rPr>
                            <w:t>3</w:t>
                          </w:r>
                        </w:fldSimple>
                        <w:r>
                          <w:t>. Scene rendered with path tracing and an adaptive sampler.</w:t>
                        </w:r>
                        <w:bookmarkEnd w:id="47"/>
                      </w:p>
                    </w:txbxContent>
                  </v:textbox>
                </v:shape>
                <w10:wrap type="topAndBottom" anchorx="margin"/>
              </v:group>
            </w:pict>
          </mc:Fallback>
        </mc:AlternateContent>
      </w:r>
    </w:p>
    <w:p w14:paraId="3A576487" w14:textId="400BACAE" w:rsidR="00AD0F38" w:rsidRDefault="00764164" w:rsidP="00764164">
      <w:pPr>
        <w:spacing w:line="259" w:lineRule="auto"/>
        <w:jc w:val="left"/>
      </w:pPr>
      <w:r>
        <w:br w:type="page"/>
      </w:r>
    </w:p>
    <w:p w14:paraId="45B86BE1" w14:textId="1EAC4BF3" w:rsidR="00AD0F38" w:rsidRDefault="00AD0F38" w:rsidP="00AD0F38">
      <w:pPr>
        <w:pStyle w:val="Cabealho3"/>
      </w:pPr>
      <w:bookmarkStart w:id="48" w:name="_Toc453942922"/>
      <w:r>
        <w:lastRenderedPageBreak/>
        <w:t>Best Candidate</w:t>
      </w:r>
      <w:bookmarkEnd w:id="48"/>
    </w:p>
    <w:p w14:paraId="4F0F729A" w14:textId="70B01B1B" w:rsidR="00AD0F38" w:rsidRDefault="00764164" w:rsidP="00AD0F38">
      <w:r>
        <w:rPr>
          <w:noProof/>
        </w:rPr>
        <mc:AlternateContent>
          <mc:Choice Requires="wpg">
            <w:drawing>
              <wp:anchor distT="0" distB="0" distL="114300" distR="114300" simplePos="0" relativeHeight="251657216" behindDoc="0" locked="0" layoutInCell="1" allowOverlap="1" wp14:anchorId="2F0CD731" wp14:editId="6DECBDD4">
                <wp:simplePos x="0" y="0"/>
                <wp:positionH relativeFrom="column">
                  <wp:posOffset>-3810</wp:posOffset>
                </wp:positionH>
                <wp:positionV relativeFrom="paragraph">
                  <wp:posOffset>273050</wp:posOffset>
                </wp:positionV>
                <wp:extent cx="5612130" cy="5925820"/>
                <wp:effectExtent l="0" t="0" r="7620" b="0"/>
                <wp:wrapTopAndBottom/>
                <wp:docPr id="10" name="Group 10"/>
                <wp:cNvGraphicFramePr/>
                <a:graphic xmlns:a="http://schemas.openxmlformats.org/drawingml/2006/main">
                  <a:graphicData uri="http://schemas.microsoft.com/office/word/2010/wordprocessingGroup">
                    <wpg:wgp>
                      <wpg:cNvGrpSpPr/>
                      <wpg:grpSpPr>
                        <a:xfrm>
                          <a:off x="0" y="0"/>
                          <a:ext cx="5612130" cy="5925820"/>
                          <a:chOff x="0" y="0"/>
                          <a:chExt cx="5612130" cy="5925820"/>
                        </a:xfrm>
                      </wpg:grpSpPr>
                      <pic:pic xmlns:pic="http://schemas.openxmlformats.org/drawingml/2006/picture">
                        <pic:nvPicPr>
                          <pic:cNvPr id="8" name="Picture 8" descr="D:\Downloads\bestcandidate_256_path.jpg"/>
                          <pic:cNvPicPr>
                            <a:picLocks noChangeAspect="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612130" cy="5612130"/>
                          </a:xfrm>
                          <a:prstGeom prst="rect">
                            <a:avLst/>
                          </a:prstGeom>
                          <a:noFill/>
                          <a:ln>
                            <a:noFill/>
                          </a:ln>
                        </pic:spPr>
                      </pic:pic>
                      <wps:wsp>
                        <wps:cNvPr id="9" name="Text Box 9"/>
                        <wps:cNvSpPr txBox="1"/>
                        <wps:spPr>
                          <a:xfrm>
                            <a:off x="0" y="5667375"/>
                            <a:ext cx="5612130" cy="258445"/>
                          </a:xfrm>
                          <a:prstGeom prst="rect">
                            <a:avLst/>
                          </a:prstGeom>
                          <a:solidFill>
                            <a:prstClr val="white"/>
                          </a:solidFill>
                          <a:ln>
                            <a:noFill/>
                          </a:ln>
                          <a:effectLst/>
                        </wps:spPr>
                        <wps:txbx>
                          <w:txbxContent>
                            <w:p w14:paraId="153C959A" w14:textId="7CEEB879" w:rsidR="0037714E" w:rsidRPr="000B5953" w:rsidRDefault="0037714E" w:rsidP="00D64ECF">
                              <w:pPr>
                                <w:pStyle w:val="Legenda"/>
                                <w:jc w:val="center"/>
                                <w:rPr>
                                  <w:noProof/>
                                </w:rPr>
                              </w:pPr>
                              <w:bookmarkStart w:id="49" w:name="_Toc453942945"/>
                              <w:r>
                                <w:t xml:space="preserve">Figure </w:t>
                              </w:r>
                              <w:fldSimple w:instr=" SEQ Figure \* ARABIC ">
                                <w:r>
                                  <w:rPr>
                                    <w:noProof/>
                                  </w:rPr>
                                  <w:t>4</w:t>
                                </w:r>
                              </w:fldSimple>
                              <w:r>
                                <w:t>. Scene rendered with path tracing and a best candidate sampler.</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F0CD731" id="Group 10" o:spid="_x0000_s1040" style="position:absolute;left:0;text-align:left;margin-left:-.3pt;margin-top:21.5pt;width:441.9pt;height:466.6pt;z-index:251657216" coordsize="56121,5925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">
                <v:shape id="Picture 8" o:spid="_x0000_s1041" type="#_x0000_t75" style="position:absolute;width:56121;height:56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">
                  <v:imagedata r:id="rId38" o:title="bestcandidate_256_path"/>
                  <v:path arrowok="t"/>
                </v:shape>
                <v:shape id="Text Box 9" o:spid="_x0000_s1042" type="#_x0000_t202" style="position:absolute;top:56673;width:56121;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" stroked="f">
                  <v:textbox style="mso-fit-shape-to-text:t" inset="0,0,0,0">
                    <w:txbxContent>
                      <w:p w14:paraId="153C959A" w14:textId="7CEEB879" w:rsidR="0037714E" w:rsidRPr="000B5953" w:rsidRDefault="0037714E" w:rsidP="00D64ECF">
                        <w:pPr>
                          <w:pStyle w:val="Legenda"/>
                          <w:jc w:val="center"/>
                          <w:rPr>
                            <w:noProof/>
                          </w:rPr>
                        </w:pPr>
                        <w:bookmarkStart w:id="50" w:name="_Toc453942945"/>
                        <w:r>
                          <w:t xml:space="preserve">Figure </w:t>
                        </w:r>
                        <w:fldSimple w:instr=" SEQ Figure \* ARABIC ">
                          <w:r>
                            <w:rPr>
                              <w:noProof/>
                            </w:rPr>
                            <w:t>4</w:t>
                          </w:r>
                        </w:fldSimple>
                        <w:r>
                          <w:t>. Scene rendered with path tracing and a best candidate sampler.</w:t>
                        </w:r>
                        <w:bookmarkEnd w:id="50"/>
                      </w:p>
                    </w:txbxContent>
                  </v:textbox>
                </v:shape>
                <w10:wrap type="topAndBottom"/>
              </v:group>
            </w:pict>
          </mc:Fallback>
        </mc:AlternateContent>
      </w:r>
    </w:p>
    <w:p w14:paraId="056205F2" w14:textId="2623DF02" w:rsidR="00764164" w:rsidRDefault="009A66B8" w:rsidP="009A66B8">
      <w:pPr>
        <w:spacing w:line="259" w:lineRule="auto"/>
        <w:jc w:val="left"/>
      </w:pPr>
      <w:r>
        <w:br w:type="page"/>
      </w:r>
    </w:p>
    <w:p w14:paraId="52EA6020" w14:textId="20B4EC7F" w:rsidR="00AD0F38" w:rsidRDefault="00AD0F38" w:rsidP="00AD0F38">
      <w:pPr>
        <w:pStyle w:val="Cabealho3"/>
      </w:pPr>
      <w:bookmarkStart w:id="51" w:name="_Toc453942923"/>
      <w:proofErr w:type="spellStart"/>
      <w:r>
        <w:lastRenderedPageBreak/>
        <w:t>Halton</w:t>
      </w:r>
      <w:bookmarkEnd w:id="51"/>
      <w:proofErr w:type="spellEnd"/>
    </w:p>
    <w:p w14:paraId="46E37D89" w14:textId="5D1E4478" w:rsidR="009A66B8" w:rsidRDefault="00D46ECF" w:rsidP="009A66B8">
      <w:r>
        <w:rPr>
          <w:noProof/>
        </w:rPr>
        <mc:AlternateContent>
          <mc:Choice Requires="wpg">
            <w:drawing>
              <wp:anchor distT="0" distB="0" distL="114300" distR="114300" simplePos="0" relativeHeight="251661312" behindDoc="0" locked="0" layoutInCell="1" allowOverlap="1" wp14:anchorId="0FE9B0B5" wp14:editId="2E3B4E9A">
                <wp:simplePos x="0" y="0"/>
                <wp:positionH relativeFrom="margin">
                  <wp:align>right</wp:align>
                </wp:positionH>
                <wp:positionV relativeFrom="paragraph">
                  <wp:posOffset>339725</wp:posOffset>
                </wp:positionV>
                <wp:extent cx="5612130" cy="5944870"/>
                <wp:effectExtent l="0" t="0" r="7620" b="0"/>
                <wp:wrapTopAndBottom/>
                <wp:docPr id="13" name="Group 13"/>
                <wp:cNvGraphicFramePr/>
                <a:graphic xmlns:a="http://schemas.openxmlformats.org/drawingml/2006/main">
                  <a:graphicData uri="http://schemas.microsoft.com/office/word/2010/wordprocessingGroup">
                    <wpg:wgp>
                      <wpg:cNvGrpSpPr/>
                      <wpg:grpSpPr>
                        <a:xfrm>
                          <a:off x="0" y="0"/>
                          <a:ext cx="5612130" cy="5944870"/>
                          <a:chOff x="0" y="0"/>
                          <a:chExt cx="5612130" cy="5944870"/>
                        </a:xfrm>
                      </wpg:grpSpPr>
                      <pic:pic xmlns:pic="http://schemas.openxmlformats.org/drawingml/2006/picture">
                        <pic:nvPicPr>
                          <pic:cNvPr id="11" name="Picture 11" descr="D:\Downloads\halton_256_path.jpg"/>
                          <pic:cNvPicPr>
                            <a:picLocks noChangeAspect="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612130" cy="5612130"/>
                          </a:xfrm>
                          <a:prstGeom prst="rect">
                            <a:avLst/>
                          </a:prstGeom>
                          <a:noFill/>
                          <a:ln>
                            <a:noFill/>
                          </a:ln>
                        </pic:spPr>
                      </pic:pic>
                      <wps:wsp>
                        <wps:cNvPr id="12" name="Text Box 12"/>
                        <wps:cNvSpPr txBox="1"/>
                        <wps:spPr>
                          <a:xfrm>
                            <a:off x="0" y="5686425"/>
                            <a:ext cx="5612130" cy="258445"/>
                          </a:xfrm>
                          <a:prstGeom prst="rect">
                            <a:avLst/>
                          </a:prstGeom>
                          <a:solidFill>
                            <a:prstClr val="white"/>
                          </a:solidFill>
                          <a:ln>
                            <a:noFill/>
                          </a:ln>
                          <a:effectLst/>
                        </wps:spPr>
                        <wps:txbx>
                          <w:txbxContent>
                            <w:p w14:paraId="5982A4AC" w14:textId="7D2CEA8A" w:rsidR="0037714E" w:rsidRPr="00D02589" w:rsidRDefault="0037714E" w:rsidP="00D64ECF">
                              <w:pPr>
                                <w:pStyle w:val="Legenda"/>
                                <w:jc w:val="center"/>
                                <w:rPr>
                                  <w:noProof/>
                                </w:rPr>
                              </w:pPr>
                              <w:bookmarkStart w:id="52" w:name="_Toc453942946"/>
                              <w:r>
                                <w:t xml:space="preserve">Figure </w:t>
                              </w:r>
                              <w:fldSimple w:instr=" SEQ Figure \* ARABIC ">
                                <w:r>
                                  <w:rPr>
                                    <w:noProof/>
                                  </w:rPr>
                                  <w:t>5</w:t>
                                </w:r>
                              </w:fldSimple>
                              <w:r>
                                <w:t xml:space="preserve">. Scene rendered with path tracing and a </w:t>
                              </w:r>
                              <w:proofErr w:type="spellStart"/>
                              <w:r>
                                <w:t>halton</w:t>
                              </w:r>
                              <w:proofErr w:type="spellEnd"/>
                              <w:r>
                                <w:t xml:space="preserve"> sampler.</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FE9B0B5" id="Group 13" o:spid="_x0000_s1043" style="position:absolute;left:0;text-align:left;margin-left:390.7pt;margin-top:26.75pt;width:441.9pt;height:468.1pt;z-index:251661312;mso-position-horizontal:right;mso-position-horizontal-relative:margin" coordsize="56121,5944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">
                <v:shape id="Picture 11" o:spid="_x0000_s1044" type="#_x0000_t75" style="position:absolute;width:56121;height:56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">
                  <v:imagedata r:id="rId40" o:title="halton_256_path"/>
                  <v:path arrowok="t"/>
                </v:shape>
                <v:shape id="Text Box 12" o:spid="_x0000_s1045" type="#_x0000_t202" style="position:absolute;top:56864;width:56121;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" stroked="f">
                  <v:textbox style="mso-fit-shape-to-text:t" inset="0,0,0,0">
                    <w:txbxContent>
                      <w:p w14:paraId="5982A4AC" w14:textId="7D2CEA8A" w:rsidR="0037714E" w:rsidRPr="00D02589" w:rsidRDefault="0037714E" w:rsidP="00D64ECF">
                        <w:pPr>
                          <w:pStyle w:val="Legenda"/>
                          <w:jc w:val="center"/>
                          <w:rPr>
                            <w:noProof/>
                          </w:rPr>
                        </w:pPr>
                        <w:bookmarkStart w:id="53" w:name="_Toc453942946"/>
                        <w:r>
                          <w:t xml:space="preserve">Figure </w:t>
                        </w:r>
                        <w:fldSimple w:instr=" SEQ Figure \* ARABIC ">
                          <w:r>
                            <w:rPr>
                              <w:noProof/>
                            </w:rPr>
                            <w:t>5</w:t>
                          </w:r>
                        </w:fldSimple>
                        <w:r>
                          <w:t xml:space="preserve">. Scene rendered with path tracing and a </w:t>
                        </w:r>
                        <w:proofErr w:type="spellStart"/>
                        <w:r>
                          <w:t>halton</w:t>
                        </w:r>
                        <w:proofErr w:type="spellEnd"/>
                        <w:r>
                          <w:t xml:space="preserve"> sampler.</w:t>
                        </w:r>
                        <w:bookmarkEnd w:id="53"/>
                      </w:p>
                    </w:txbxContent>
                  </v:textbox>
                </v:shape>
                <w10:wrap type="topAndBottom" anchorx="margin"/>
              </v:group>
            </w:pict>
          </mc:Fallback>
        </mc:AlternateContent>
      </w:r>
    </w:p>
    <w:p w14:paraId="7D54CAE2" w14:textId="75E7EA8E" w:rsidR="00D46ECF" w:rsidRDefault="00D46ECF" w:rsidP="009A66B8"/>
    <w:p w14:paraId="26A45FCC" w14:textId="06F95D19" w:rsidR="009A66B8" w:rsidRPr="009A66B8" w:rsidRDefault="00D46ECF" w:rsidP="00D46ECF">
      <w:pPr>
        <w:spacing w:line="259" w:lineRule="auto"/>
        <w:jc w:val="left"/>
      </w:pPr>
      <w:r>
        <w:br w:type="page"/>
      </w:r>
    </w:p>
    <w:p w14:paraId="51B17A7D" w14:textId="02995279" w:rsidR="00AD0F38" w:rsidRDefault="00AD0F38" w:rsidP="00AD0F38">
      <w:pPr>
        <w:pStyle w:val="Cabealho3"/>
      </w:pPr>
      <w:bookmarkStart w:id="54" w:name="_Toc453942924"/>
      <w:r>
        <w:lastRenderedPageBreak/>
        <w:t>Low Discrepancy</w:t>
      </w:r>
      <w:bookmarkEnd w:id="54"/>
    </w:p>
    <w:p w14:paraId="2D14609F" w14:textId="7B995E5D" w:rsidR="00D46ECF" w:rsidRDefault="00D46ECF" w:rsidP="00D46ECF">
      <w:r>
        <w:rPr>
          <w:noProof/>
        </w:rPr>
        <mc:AlternateContent>
          <mc:Choice Requires="wpg">
            <w:drawing>
              <wp:anchor distT="0" distB="0" distL="114300" distR="114300" simplePos="0" relativeHeight="251665408" behindDoc="0" locked="0" layoutInCell="1" allowOverlap="1" wp14:anchorId="45C604AE" wp14:editId="344322AB">
                <wp:simplePos x="0" y="0"/>
                <wp:positionH relativeFrom="column">
                  <wp:posOffset>-3810</wp:posOffset>
                </wp:positionH>
                <wp:positionV relativeFrom="paragraph">
                  <wp:posOffset>273050</wp:posOffset>
                </wp:positionV>
                <wp:extent cx="5612130" cy="5925820"/>
                <wp:effectExtent l="0" t="0" r="7620" b="0"/>
                <wp:wrapTopAndBottom/>
                <wp:docPr id="16" name="Group 16"/>
                <wp:cNvGraphicFramePr/>
                <a:graphic xmlns:a="http://schemas.openxmlformats.org/drawingml/2006/main">
                  <a:graphicData uri="http://schemas.microsoft.com/office/word/2010/wordprocessingGroup">
                    <wpg:wgp>
                      <wpg:cNvGrpSpPr/>
                      <wpg:grpSpPr>
                        <a:xfrm>
                          <a:off x="0" y="0"/>
                          <a:ext cx="5612130" cy="5925820"/>
                          <a:chOff x="0" y="0"/>
                          <a:chExt cx="5612130" cy="5925820"/>
                        </a:xfrm>
                      </wpg:grpSpPr>
                      <pic:pic xmlns:pic="http://schemas.openxmlformats.org/drawingml/2006/picture">
                        <pic:nvPicPr>
                          <pic:cNvPr id="14" name="Picture 14" descr="D:\Downloads\lowdiscrepancy_256_path.jpg"/>
                          <pic:cNvPicPr>
                            <a:picLocks noChangeAspect="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612130" cy="5612130"/>
                          </a:xfrm>
                          <a:prstGeom prst="rect">
                            <a:avLst/>
                          </a:prstGeom>
                          <a:noFill/>
                          <a:ln>
                            <a:noFill/>
                          </a:ln>
                        </pic:spPr>
                      </pic:pic>
                      <wps:wsp>
                        <wps:cNvPr id="15" name="Text Box 15"/>
                        <wps:cNvSpPr txBox="1"/>
                        <wps:spPr>
                          <a:xfrm>
                            <a:off x="0" y="5667375"/>
                            <a:ext cx="5612130" cy="258445"/>
                          </a:xfrm>
                          <a:prstGeom prst="rect">
                            <a:avLst/>
                          </a:prstGeom>
                          <a:solidFill>
                            <a:prstClr val="white"/>
                          </a:solidFill>
                          <a:ln>
                            <a:noFill/>
                          </a:ln>
                          <a:effectLst/>
                        </wps:spPr>
                        <wps:txbx>
                          <w:txbxContent>
                            <w:p w14:paraId="11EAB0C0" w14:textId="585ABD03" w:rsidR="0037714E" w:rsidRPr="00E357BC" w:rsidRDefault="0037714E" w:rsidP="00D64ECF">
                              <w:pPr>
                                <w:pStyle w:val="Legenda"/>
                                <w:jc w:val="center"/>
                                <w:rPr>
                                  <w:noProof/>
                                </w:rPr>
                              </w:pPr>
                              <w:bookmarkStart w:id="55" w:name="_Toc453942947"/>
                              <w:r>
                                <w:t xml:space="preserve">Figure </w:t>
                              </w:r>
                              <w:fldSimple w:instr=" SEQ Figure \* ARABIC ">
                                <w:r>
                                  <w:rPr>
                                    <w:noProof/>
                                  </w:rPr>
                                  <w:t>6</w:t>
                                </w:r>
                              </w:fldSimple>
                              <w:r>
                                <w:t>. Scene rendered with path tracing and a low discrepancy sampler.</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5C604AE" id="Group 16" o:spid="_x0000_s1046" style="position:absolute;left:0;text-align:left;margin-left:-.3pt;margin-top:21.5pt;width:441.9pt;height:466.6pt;z-index:251665408" coordsize="56121,5925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">
                <v:shape id="Picture 14" o:spid="_x0000_s1047" type="#_x0000_t75" style="position:absolute;width:56121;height:56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">
                  <v:imagedata r:id="rId42" o:title="lowdiscrepancy_256_path"/>
                  <v:path arrowok="t"/>
                </v:shape>
                <v:shape id="Text Box 15" o:spid="_x0000_s1048" type="#_x0000_t202" style="position:absolute;top:56673;width:56121;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" stroked="f">
                  <v:textbox style="mso-fit-shape-to-text:t" inset="0,0,0,0">
                    <w:txbxContent>
                      <w:p w14:paraId="11EAB0C0" w14:textId="585ABD03" w:rsidR="0037714E" w:rsidRPr="00E357BC" w:rsidRDefault="0037714E" w:rsidP="00D64ECF">
                        <w:pPr>
                          <w:pStyle w:val="Legenda"/>
                          <w:jc w:val="center"/>
                          <w:rPr>
                            <w:noProof/>
                          </w:rPr>
                        </w:pPr>
                        <w:bookmarkStart w:id="56" w:name="_Toc453942947"/>
                        <w:r>
                          <w:t xml:space="preserve">Figure </w:t>
                        </w:r>
                        <w:fldSimple w:instr=" SEQ Figure \* ARABIC ">
                          <w:r>
                            <w:rPr>
                              <w:noProof/>
                            </w:rPr>
                            <w:t>6</w:t>
                          </w:r>
                        </w:fldSimple>
                        <w:r>
                          <w:t>. Scene rendered with path tracing and a low discrepancy sampler.</w:t>
                        </w:r>
                        <w:bookmarkEnd w:id="56"/>
                      </w:p>
                    </w:txbxContent>
                  </v:textbox>
                </v:shape>
                <w10:wrap type="topAndBottom"/>
              </v:group>
            </w:pict>
          </mc:Fallback>
        </mc:AlternateContent>
      </w:r>
    </w:p>
    <w:p w14:paraId="01CB7747" w14:textId="25684B20" w:rsidR="00D46ECF" w:rsidRDefault="00D46ECF" w:rsidP="00D46ECF"/>
    <w:p w14:paraId="124B482B" w14:textId="27108703" w:rsidR="00D46ECF" w:rsidRPr="00D46ECF" w:rsidRDefault="00D46ECF" w:rsidP="00D46ECF">
      <w:pPr>
        <w:spacing w:line="259" w:lineRule="auto"/>
        <w:jc w:val="left"/>
      </w:pPr>
      <w:r>
        <w:br w:type="page"/>
      </w:r>
    </w:p>
    <w:p w14:paraId="57E18ADE" w14:textId="750ABDC7" w:rsidR="00AD0F38" w:rsidRDefault="00AD0F38" w:rsidP="00AD0F38">
      <w:pPr>
        <w:pStyle w:val="Cabealho3"/>
      </w:pPr>
      <w:bookmarkStart w:id="57" w:name="_Toc453942925"/>
      <w:r>
        <w:lastRenderedPageBreak/>
        <w:t>Random</w:t>
      </w:r>
      <w:bookmarkEnd w:id="57"/>
    </w:p>
    <w:p w14:paraId="700776AD" w14:textId="1BF07356" w:rsidR="00D46ECF" w:rsidRDefault="00C96641" w:rsidP="00D46ECF">
      <w:r>
        <w:rPr>
          <w:noProof/>
        </w:rPr>
        <mc:AlternateContent>
          <mc:Choice Requires="wpg">
            <w:drawing>
              <wp:anchor distT="0" distB="0" distL="114300" distR="114300" simplePos="0" relativeHeight="251669504" behindDoc="0" locked="0" layoutInCell="1" allowOverlap="1" wp14:anchorId="728579AA" wp14:editId="0E95C0DB">
                <wp:simplePos x="0" y="0"/>
                <wp:positionH relativeFrom="column">
                  <wp:posOffset>-3810</wp:posOffset>
                </wp:positionH>
                <wp:positionV relativeFrom="paragraph">
                  <wp:posOffset>273050</wp:posOffset>
                </wp:positionV>
                <wp:extent cx="5612130" cy="5925820"/>
                <wp:effectExtent l="0" t="0" r="7620" b="0"/>
                <wp:wrapTopAndBottom/>
                <wp:docPr id="20" name="Group 20"/>
                <wp:cNvGraphicFramePr/>
                <a:graphic xmlns:a="http://schemas.openxmlformats.org/drawingml/2006/main">
                  <a:graphicData uri="http://schemas.microsoft.com/office/word/2010/wordprocessingGroup">
                    <wpg:wgp>
                      <wpg:cNvGrpSpPr/>
                      <wpg:grpSpPr>
                        <a:xfrm>
                          <a:off x="0" y="0"/>
                          <a:ext cx="5612130" cy="5925820"/>
                          <a:chOff x="0" y="0"/>
                          <a:chExt cx="5612130" cy="5925820"/>
                        </a:xfrm>
                      </wpg:grpSpPr>
                      <pic:pic xmlns:pic="http://schemas.openxmlformats.org/drawingml/2006/picture">
                        <pic:nvPicPr>
                          <pic:cNvPr id="17" name="Picture 17" descr="D:\Downloads\random_256_path.jpg"/>
                          <pic:cNvPicPr>
                            <a:picLocks noChangeAspect="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612130" cy="5612130"/>
                          </a:xfrm>
                          <a:prstGeom prst="rect">
                            <a:avLst/>
                          </a:prstGeom>
                          <a:noFill/>
                          <a:ln>
                            <a:noFill/>
                          </a:ln>
                        </pic:spPr>
                      </pic:pic>
                      <wps:wsp>
                        <wps:cNvPr id="19" name="Text Box 19"/>
                        <wps:cNvSpPr txBox="1"/>
                        <wps:spPr>
                          <a:xfrm>
                            <a:off x="0" y="5667375"/>
                            <a:ext cx="5612130" cy="258445"/>
                          </a:xfrm>
                          <a:prstGeom prst="rect">
                            <a:avLst/>
                          </a:prstGeom>
                          <a:solidFill>
                            <a:prstClr val="white"/>
                          </a:solidFill>
                          <a:ln>
                            <a:noFill/>
                          </a:ln>
                          <a:effectLst/>
                        </wps:spPr>
                        <wps:txbx>
                          <w:txbxContent>
                            <w:p w14:paraId="61D945DC" w14:textId="633AD1D5" w:rsidR="0037714E" w:rsidRPr="00F833CE" w:rsidRDefault="0037714E" w:rsidP="00D64ECF">
                              <w:pPr>
                                <w:pStyle w:val="Legenda"/>
                                <w:jc w:val="center"/>
                                <w:rPr>
                                  <w:noProof/>
                                </w:rPr>
                              </w:pPr>
                              <w:bookmarkStart w:id="58" w:name="_Toc453942948"/>
                              <w:r>
                                <w:t xml:space="preserve">Figure </w:t>
                              </w:r>
                              <w:fldSimple w:instr=" SEQ Figure \* ARABIC ">
                                <w:r>
                                  <w:rPr>
                                    <w:noProof/>
                                  </w:rPr>
                                  <w:t>7</w:t>
                                </w:r>
                              </w:fldSimple>
                              <w:r>
                                <w:t>. Scene rendered with path tracing and a random sampler.</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28579AA" id="Group 20" o:spid="_x0000_s1049" style="position:absolute;left:0;text-align:left;margin-left:-.3pt;margin-top:21.5pt;width:441.9pt;height:466.6pt;z-index:251669504" coordsize="56121,5925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">
                <v:shape id="Picture 17" o:spid="_x0000_s1050" type="#_x0000_t75" style="position:absolute;width:56121;height:56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">
                  <v:imagedata r:id="rId44" o:title="random_256_path"/>
                  <v:path arrowok="t"/>
                </v:shape>
                <v:shape id="Text Box 19" o:spid="_x0000_s1051" type="#_x0000_t202" style="position:absolute;top:56673;width:56121;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" stroked="f">
                  <v:textbox style="mso-fit-shape-to-text:t" inset="0,0,0,0">
                    <w:txbxContent>
                      <w:p w14:paraId="61D945DC" w14:textId="633AD1D5" w:rsidR="0037714E" w:rsidRPr="00F833CE" w:rsidRDefault="0037714E" w:rsidP="00D64ECF">
                        <w:pPr>
                          <w:pStyle w:val="Legenda"/>
                          <w:jc w:val="center"/>
                          <w:rPr>
                            <w:noProof/>
                          </w:rPr>
                        </w:pPr>
                        <w:bookmarkStart w:id="59" w:name="_Toc453942948"/>
                        <w:r>
                          <w:t xml:space="preserve">Figure </w:t>
                        </w:r>
                        <w:fldSimple w:instr=" SEQ Figure \* ARABIC ">
                          <w:r>
                            <w:rPr>
                              <w:noProof/>
                            </w:rPr>
                            <w:t>7</w:t>
                          </w:r>
                        </w:fldSimple>
                        <w:r>
                          <w:t>. Scene rendered with path tracing and a random sampler.</w:t>
                        </w:r>
                        <w:bookmarkEnd w:id="59"/>
                      </w:p>
                    </w:txbxContent>
                  </v:textbox>
                </v:shape>
                <w10:wrap type="topAndBottom"/>
              </v:group>
            </w:pict>
          </mc:Fallback>
        </mc:AlternateContent>
      </w:r>
    </w:p>
    <w:p w14:paraId="3F9FD763" w14:textId="71D063D5" w:rsidR="00D46ECF" w:rsidRPr="00D46ECF" w:rsidRDefault="00C96641" w:rsidP="00C96641">
      <w:pPr>
        <w:spacing w:line="259" w:lineRule="auto"/>
        <w:jc w:val="left"/>
      </w:pPr>
      <w:r>
        <w:br w:type="page"/>
      </w:r>
    </w:p>
    <w:p w14:paraId="4EFDAE0B" w14:textId="28C0A0AE" w:rsidR="00AD0F38" w:rsidRDefault="00AD0F38" w:rsidP="00AD0F38">
      <w:pPr>
        <w:pStyle w:val="Cabealho3"/>
      </w:pPr>
      <w:bookmarkStart w:id="60" w:name="_Toc453942926"/>
      <w:r>
        <w:lastRenderedPageBreak/>
        <w:t>Stratified</w:t>
      </w:r>
      <w:bookmarkEnd w:id="60"/>
    </w:p>
    <w:p w14:paraId="381F6DB6" w14:textId="2435340C" w:rsidR="00AD0F38" w:rsidRDefault="00D367C3" w:rsidP="00AD0F38">
      <w:r>
        <w:rPr>
          <w:noProof/>
        </w:rPr>
        <mc:AlternateContent>
          <mc:Choice Requires="wpg">
            <w:drawing>
              <wp:anchor distT="0" distB="0" distL="114300" distR="114300" simplePos="0" relativeHeight="251673600" behindDoc="0" locked="0" layoutInCell="1" allowOverlap="1" wp14:anchorId="281A6DF4" wp14:editId="22145705">
                <wp:simplePos x="0" y="0"/>
                <wp:positionH relativeFrom="column">
                  <wp:posOffset>-3810</wp:posOffset>
                </wp:positionH>
                <wp:positionV relativeFrom="paragraph">
                  <wp:posOffset>273050</wp:posOffset>
                </wp:positionV>
                <wp:extent cx="5612130" cy="5925820"/>
                <wp:effectExtent l="0" t="0" r="7620" b="0"/>
                <wp:wrapTopAndBottom/>
                <wp:docPr id="23" name="Group 23"/>
                <wp:cNvGraphicFramePr/>
                <a:graphic xmlns:a="http://schemas.openxmlformats.org/drawingml/2006/main">
                  <a:graphicData uri="http://schemas.microsoft.com/office/word/2010/wordprocessingGroup">
                    <wpg:wgp>
                      <wpg:cNvGrpSpPr/>
                      <wpg:grpSpPr>
                        <a:xfrm>
                          <a:off x="0" y="0"/>
                          <a:ext cx="5612130" cy="5925820"/>
                          <a:chOff x="0" y="0"/>
                          <a:chExt cx="5612130" cy="5925820"/>
                        </a:xfrm>
                      </wpg:grpSpPr>
                      <pic:pic xmlns:pic="http://schemas.openxmlformats.org/drawingml/2006/picture">
                        <pic:nvPicPr>
                          <pic:cNvPr id="21" name="Picture 21" descr="D:\Downloads\stratified_16_16_true_path.jpg"/>
                          <pic:cNvPicPr>
                            <a:picLocks noChangeAspect="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612130" cy="5612130"/>
                          </a:xfrm>
                          <a:prstGeom prst="rect">
                            <a:avLst/>
                          </a:prstGeom>
                          <a:noFill/>
                          <a:ln>
                            <a:noFill/>
                          </a:ln>
                        </pic:spPr>
                      </pic:pic>
                      <wps:wsp>
                        <wps:cNvPr id="22" name="Text Box 22"/>
                        <wps:cNvSpPr txBox="1"/>
                        <wps:spPr>
                          <a:xfrm>
                            <a:off x="0" y="5667375"/>
                            <a:ext cx="5612130" cy="258445"/>
                          </a:xfrm>
                          <a:prstGeom prst="rect">
                            <a:avLst/>
                          </a:prstGeom>
                          <a:solidFill>
                            <a:prstClr val="white"/>
                          </a:solidFill>
                          <a:ln>
                            <a:noFill/>
                          </a:ln>
                          <a:effectLst/>
                        </wps:spPr>
                        <wps:txbx>
                          <w:txbxContent>
                            <w:p w14:paraId="5D7337C7" w14:textId="12308CAF" w:rsidR="0037714E" w:rsidRPr="000A0335" w:rsidRDefault="0037714E" w:rsidP="00D64ECF">
                              <w:pPr>
                                <w:pStyle w:val="Legenda"/>
                                <w:jc w:val="center"/>
                                <w:rPr>
                                  <w:noProof/>
                                </w:rPr>
                              </w:pPr>
                              <w:bookmarkStart w:id="61" w:name="_Toc453942949"/>
                              <w:r>
                                <w:t xml:space="preserve">Figure </w:t>
                              </w:r>
                              <w:fldSimple w:instr=" SEQ Figure \* ARABIC ">
                                <w:r>
                                  <w:rPr>
                                    <w:noProof/>
                                  </w:rPr>
                                  <w:t>8</w:t>
                                </w:r>
                              </w:fldSimple>
                              <w:r>
                                <w:t>. Scene rendered with path tracing and a stratified sampler.</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81A6DF4" id="Group 23" o:spid="_x0000_s1052" style="position:absolute;left:0;text-align:left;margin-left:-.3pt;margin-top:21.5pt;width:441.9pt;height:466.6pt;z-index:251673600" coordsize="56121,5925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">
                <v:shape id="Picture 21" o:spid="_x0000_s1053" type="#_x0000_t75" style="position:absolute;width:56121;height:56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">
                  <v:imagedata r:id="rId46" o:title="stratified_16_16_true_path"/>
                  <v:path arrowok="t"/>
                </v:shape>
                <v:shape id="Text Box 22" o:spid="_x0000_s1054" type="#_x0000_t202" style="position:absolute;top:56673;width:56121;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" stroked="f">
                  <v:textbox style="mso-fit-shape-to-text:t" inset="0,0,0,0">
                    <w:txbxContent>
                      <w:p w14:paraId="5D7337C7" w14:textId="12308CAF" w:rsidR="0037714E" w:rsidRPr="000A0335" w:rsidRDefault="0037714E" w:rsidP="00D64ECF">
                        <w:pPr>
                          <w:pStyle w:val="Legenda"/>
                          <w:jc w:val="center"/>
                          <w:rPr>
                            <w:noProof/>
                          </w:rPr>
                        </w:pPr>
                        <w:bookmarkStart w:id="62" w:name="_Toc453942949"/>
                        <w:r>
                          <w:t xml:space="preserve">Figure </w:t>
                        </w:r>
                        <w:fldSimple w:instr=" SEQ Figure \* ARABIC ">
                          <w:r>
                            <w:rPr>
                              <w:noProof/>
                            </w:rPr>
                            <w:t>8</w:t>
                          </w:r>
                        </w:fldSimple>
                        <w:r>
                          <w:t>. Scene rendered with path tracing and a stratified sampler.</w:t>
                        </w:r>
                        <w:bookmarkEnd w:id="62"/>
                      </w:p>
                    </w:txbxContent>
                  </v:textbox>
                </v:shape>
                <w10:wrap type="topAndBottom"/>
              </v:group>
            </w:pict>
          </mc:Fallback>
        </mc:AlternateContent>
      </w:r>
    </w:p>
    <w:p w14:paraId="7216BFC9" w14:textId="04C83285" w:rsidR="00D46ECF" w:rsidRPr="00AD0F38" w:rsidRDefault="00D46ECF" w:rsidP="00AD0F38"/>
    <w:p w14:paraId="7AE970E7" w14:textId="0471E2A5" w:rsidR="00AD0F38" w:rsidRPr="00AD0F38" w:rsidRDefault="00D367C3" w:rsidP="00D367C3">
      <w:pPr>
        <w:spacing w:line="259" w:lineRule="auto"/>
        <w:jc w:val="left"/>
      </w:pPr>
      <w:r>
        <w:br w:type="page"/>
      </w:r>
    </w:p>
    <w:p w14:paraId="440E6F35" w14:textId="6DC05965" w:rsidR="00AD0F38" w:rsidRPr="00AD0F38" w:rsidRDefault="00897136" w:rsidP="00AD0F38">
      <w:pPr>
        <w:pStyle w:val="Cabealho2"/>
      </w:pPr>
      <w:bookmarkStart w:id="63" w:name="_Toc453942927"/>
      <w:r>
        <w:lastRenderedPageBreak/>
        <w:t>Photon Map</w:t>
      </w:r>
      <w:ins w:id="64" w:author="Rafael Antunes" w:date="2016-06-17T13:00:00Z">
        <w:r w:rsidR="00434AB1">
          <w:t xml:space="preserve"> </w:t>
        </w:r>
        <w:proofErr w:type="gramStart"/>
        <w:r w:rsidR="00434AB1">
          <w:t>With</w:t>
        </w:r>
        <w:proofErr w:type="gramEnd"/>
        <w:r w:rsidR="00434AB1">
          <w:t xml:space="preserve"> No Caustic Photons</w:t>
        </w:r>
      </w:ins>
      <w:bookmarkEnd w:id="63"/>
    </w:p>
    <w:p w14:paraId="1AB04A15" w14:textId="77777777" w:rsidR="00564C47" w:rsidRDefault="00353C55" w:rsidP="0037714E">
      <w:pPr>
        <w:spacing w:line="276" w:lineRule="auto"/>
        <w:ind w:firstLine="720"/>
      </w:pPr>
      <w:r>
        <w:t>From</w:t>
      </w:r>
      <w:ins w:id="65" w:author="Rafael Antunes" w:date="2016-06-17T13:47:00Z">
        <w:r w:rsidR="00980BF2">
          <w:t xml:space="preserve"> </w:t>
        </w:r>
      </w:ins>
      <w:ins w:id="66" w:author="Rafael Antunes" w:date="2016-06-17T13:48:00Z">
        <w:r w:rsidR="00980BF2">
          <w:fldChar w:fldCharType="begin"/>
        </w:r>
        <w:r w:rsidR="00980BF2">
          <w:instrText xml:space="preserve"> REF _Ref453934608 \h </w:instrText>
        </w:r>
      </w:ins>
      <w:r w:rsidR="0037714E">
        <w:instrText xml:space="preserve"> \* MERGEFORMAT </w:instrText>
      </w:r>
      <w:r w:rsidR="00980BF2">
        <w:fldChar w:fldCharType="separate"/>
      </w:r>
      <w:ins w:id="67" w:author="Rafael Antunes" w:date="2016-06-17T13:48:00Z">
        <w:r w:rsidR="00980BF2">
          <w:t xml:space="preserve">Graph </w:t>
        </w:r>
        <w:r w:rsidR="00980BF2">
          <w:rPr>
            <w:noProof/>
          </w:rPr>
          <w:t>3</w:t>
        </w:r>
        <w:r w:rsidR="00980BF2">
          <w:fldChar w:fldCharType="end"/>
        </w:r>
      </w:ins>
      <w:del w:id="68" w:author="Rafael Antunes" w:date="2016-06-17T13:47:00Z">
        <w:r w:rsidDel="00980BF2">
          <w:delText xml:space="preserve"> Graph 3</w:delText>
        </w:r>
      </w:del>
      <w:r>
        <w:t xml:space="preserve"> we also see that, in general, rendering times are very similar for all samplers. In this particular case, the outlier </w:t>
      </w:r>
      <w:del w:id="69" w:author="Rafael Antunes" w:date="2016-06-17T12:50:00Z">
        <w:r w:rsidDel="00AD41C6">
          <w:delText xml:space="preserve">goes </w:delText>
        </w:r>
      </w:del>
      <w:ins w:id="70" w:author="Rafael Antunes" w:date="2016-06-17T12:50:00Z">
        <w:r w:rsidR="00AD41C6">
          <w:t>is</w:t>
        </w:r>
      </w:ins>
      <w:del w:id="71" w:author="Rafael Antunes" w:date="2016-06-17T12:50:00Z">
        <w:r w:rsidDel="00AD41C6">
          <w:delText xml:space="preserve">to </w:delText>
        </w:r>
      </w:del>
      <w:ins w:id="72" w:author="Rafael Antunes" w:date="2016-06-17T12:50:00Z">
        <w:r w:rsidR="00AD41C6">
          <w:t xml:space="preserve"> </w:t>
        </w:r>
      </w:ins>
      <w:r>
        <w:t>the Stratified sampler.</w:t>
      </w:r>
      <w:ins w:id="73" w:author="Bruno Barbosa" w:date="2016-06-17T01:24:00Z">
        <w:r w:rsidR="00F820C9">
          <w:t xml:space="preserve"> </w:t>
        </w:r>
      </w:ins>
      <w:del w:id="74" w:author="Bruno Barbosa" w:date="2016-06-17T01:24:00Z">
        <w:r w:rsidDel="00F820C9">
          <w:delText xml:space="preserve">  </w:delText>
        </w:r>
      </w:del>
      <w:r w:rsidR="00DD6823">
        <w:t xml:space="preserve">Comparing </w:t>
      </w:r>
      <w:del w:id="75" w:author="Rafael Antunes" w:date="2016-06-17T12:50:00Z">
        <w:r w:rsidR="00DD6823" w:rsidDel="00D37ADD">
          <w:delText xml:space="preserve">with </w:delText>
        </w:r>
      </w:del>
      <w:r w:rsidR="00DD6823">
        <w:t>the</w:t>
      </w:r>
      <w:ins w:id="76" w:author="Rafael Antunes" w:date="2016-06-17T12:50:00Z">
        <w:r w:rsidR="00D37ADD">
          <w:t xml:space="preserve"> </w:t>
        </w:r>
      </w:ins>
      <w:del w:id="77" w:author="Rafael Antunes" w:date="2016-06-17T12:51:00Z">
        <w:r w:rsidR="00D37ADD" w:rsidDel="00D37ADD">
          <w:delText>resultant</w:delText>
        </w:r>
        <w:r w:rsidR="00DD6823" w:rsidDel="00D37ADD">
          <w:delText xml:space="preserve"> </w:delText>
        </w:r>
      </w:del>
      <w:ins w:id="78" w:author="Rafael Antunes" w:date="2016-06-17T12:51:00Z">
        <w:r w:rsidR="00D37ADD">
          <w:t xml:space="preserve">elapsed </w:t>
        </w:r>
      </w:ins>
      <w:r w:rsidR="00DD6823">
        <w:t xml:space="preserve">times got </w:t>
      </w:r>
      <w:del w:id="79" w:author="Rafael Antunes" w:date="2016-06-17T12:50:00Z">
        <w:r w:rsidR="00DD6823" w:rsidDel="00D37ADD">
          <w:delText xml:space="preserve">for </w:delText>
        </w:r>
      </w:del>
      <w:r w:rsidR="00D37ADD">
        <w:t>from p</w:t>
      </w:r>
      <w:del w:id="80" w:author="Rafael Antunes" w:date="2016-06-17T12:50:00Z">
        <w:r w:rsidR="00DD6823" w:rsidDel="00D37ADD">
          <w:delText>P</w:delText>
        </w:r>
      </w:del>
      <w:r w:rsidR="00DD6823">
        <w:t>ath tracing</w:t>
      </w:r>
      <w:ins w:id="81" w:author="Bruno Barbosa" w:date="2016-06-17T01:17:00Z">
        <w:r w:rsidR="00DD6823">
          <w:t>,</w:t>
        </w:r>
      </w:ins>
      <w:r w:rsidR="00DD6823">
        <w:t xml:space="preserve"> </w:t>
      </w:r>
      <w:del w:id="82" w:author="Rafael Antunes" w:date="2016-06-17T12:51:00Z">
        <w:r w:rsidR="00DD6823" w:rsidDel="00A04F0A">
          <w:delText>we identify a significant incrementincrease</w:delText>
        </w:r>
      </w:del>
      <w:r w:rsidR="00A04F0A">
        <w:t>a significant increase is easily detected</w:t>
      </w:r>
      <w:r w:rsidR="00DD6823">
        <w:t>. Photon Map</w:t>
      </w:r>
      <w:r w:rsidR="00871A89">
        <w:t xml:space="preserve"> (without Caustic Photons)</w:t>
      </w:r>
      <w:r w:rsidR="00DD6823">
        <w:t xml:space="preserve"> rendering time is</w:t>
      </w:r>
      <w:ins w:id="83" w:author="Bruno Barbosa" w:date="2016-06-17T01:21:00Z">
        <w:r w:rsidR="00DD6823">
          <w:t>, in most cases,</w:t>
        </w:r>
      </w:ins>
      <w:del w:id="84" w:author="Bruno Barbosa" w:date="2016-06-17T01:21:00Z">
        <w:r w:rsidR="00DD6823" w:rsidDel="00DD6823">
          <w:delText>,</w:delText>
        </w:r>
      </w:del>
      <w:r w:rsidR="00DD6823">
        <w:t xml:space="preserve"> </w:t>
      </w:r>
      <w:del w:id="85" w:author="Bruno Barbosa" w:date="2016-06-17T01:21:00Z">
        <w:r w:rsidR="00DD6823" w:rsidDel="00DD6823">
          <w:delText>proximally,</w:delText>
        </w:r>
      </w:del>
      <w:ins w:id="86" w:author="Bruno Barbosa" w:date="2016-06-17T01:21:00Z">
        <w:r w:rsidR="00DD6823">
          <w:t>about</w:t>
        </w:r>
      </w:ins>
      <w:r w:rsidR="00DD6823">
        <w:t xml:space="preserve"> </w:t>
      </w:r>
      <w:r w:rsidR="00871A89">
        <w:t>35</w:t>
      </w:r>
      <w:r w:rsidR="00DD6823">
        <w:t xml:space="preserve"> times </w:t>
      </w:r>
      <w:del w:id="87" w:author="Rafael Antunes" w:date="2016-06-17T12:57:00Z">
        <w:r w:rsidR="00DD6823" w:rsidDel="00434AB1">
          <w:delText>bigger</w:delText>
        </w:r>
      </w:del>
      <w:ins w:id="88" w:author="Rafael Antunes" w:date="2016-06-17T12:57:00Z">
        <w:r w:rsidR="00434AB1">
          <w:t>greater</w:t>
        </w:r>
      </w:ins>
      <w:ins w:id="89" w:author="Bruno Barbosa" w:date="2016-06-17T01:22:00Z">
        <w:r w:rsidR="00F820C9">
          <w:t>.</w:t>
        </w:r>
      </w:ins>
      <w:r w:rsidR="00DD6823">
        <w:t xml:space="preserve"> </w:t>
      </w:r>
      <w:r w:rsidR="00A04F0A">
        <w:t xml:space="preserve">The reason behind this phenomenon is </w:t>
      </w:r>
      <w:del w:id="90" w:author="Rafael Antunes" w:date="2016-06-17T12:53:00Z">
        <w:r w:rsidR="00A04F0A" w:rsidDel="00A04F0A">
          <w:delText xml:space="preserve">probably </w:delText>
        </w:r>
      </w:del>
      <w:r w:rsidR="00A04F0A">
        <w:t xml:space="preserve">the number of photons chosen, which is significantly superior than the default path tracing settings. Consequently, the </w:t>
      </w:r>
      <w:r w:rsidR="00A316C7">
        <w:t>images’ quality is clearly bette</w:t>
      </w:r>
      <w:r w:rsidR="00A04F0A">
        <w:t>r</w:t>
      </w:r>
      <w:r w:rsidR="00185356">
        <w:t xml:space="preserve">, </w:t>
      </w:r>
      <w:del w:id="91" w:author="Rafael Antunes" w:date="2016-06-17T13:02:00Z">
        <w:r w:rsidR="00185356" w:rsidDel="00872400">
          <w:delText>but</w:delText>
        </w:r>
      </w:del>
      <w:ins w:id="92" w:author="Rafael Antunes" w:date="2016-06-17T13:02:00Z">
        <w:r w:rsidR="00872400">
          <w:t>however</w:t>
        </w:r>
      </w:ins>
      <w:r w:rsidR="00185356">
        <w:t xml:space="preserve"> as there are no caustic </w:t>
      </w:r>
      <w:r w:rsidR="00872400">
        <w:t xml:space="preserve">photons, the shadow continues </w:t>
      </w:r>
      <w:del w:id="93" w:author="Rafael Antunes" w:date="2016-06-17T13:02:00Z">
        <w:r w:rsidR="00872400" w:rsidDel="00872400">
          <w:delText>wrongincorrect</w:delText>
        </w:r>
      </w:del>
      <w:ins w:id="94" w:author="Rafael Antunes" w:date="2016-06-17T13:02:00Z">
        <w:r w:rsidR="00872400">
          <w:t>unfitting.</w:t>
        </w:r>
      </w:ins>
    </w:p>
    <w:p w14:paraId="35259CD5" w14:textId="567767C1" w:rsidR="00A316C7" w:rsidRDefault="00564C47" w:rsidP="0037714E">
      <w:pPr>
        <w:spacing w:line="276" w:lineRule="auto"/>
        <w:ind w:firstLine="720"/>
      </w:pPr>
      <w:r>
        <w:t>The big part of problems related with the non-direct lighted surfaces are now solved. The noise is incredibly smaller, almost undetectable. There are still some places where we can see some undesired side effects: around the lines that result from the intersection between the roof (top plane) with the walls (right, front and left plane</w:t>
      </w:r>
      <w:r w:rsidR="00DF6907">
        <w:t>s</w:t>
      </w:r>
      <w:r>
        <w:t xml:space="preserve">) </w:t>
      </w:r>
      <w:r w:rsidR="00DF6907">
        <w:t xml:space="preserve">are some reflected colors which don’t make sense. We presume these artifacts appeared due to the fact the roof is a glossy surface, so it reflects like a blurred mirror. </w:t>
      </w:r>
      <w:r w:rsidR="00614115">
        <w:t xml:space="preserve">Similar </w:t>
      </w:r>
      <w:r w:rsidR="00BF098D">
        <w:t>things are visible among the floor (bottom plane) and the wall in front.</w:t>
      </w:r>
      <w:del w:id="95" w:author="Rafael Antunes" w:date="2016-06-17T13:01:00Z">
        <w:r w:rsidR="00A04F0A" w:rsidDel="00185356">
          <w:delText>.</w:delText>
        </w:r>
      </w:del>
    </w:p>
    <w:p w14:paraId="4ABB2D54" w14:textId="7F7C3299" w:rsidR="00A23BAE" w:rsidRDefault="00771B70" w:rsidP="00897136">
      <w:r>
        <w:rPr>
          <w:noProof/>
        </w:rPr>
        <mc:AlternateContent>
          <mc:Choice Requires="wpg">
            <w:drawing>
              <wp:anchor distT="0" distB="0" distL="114300" distR="114300" simplePos="0" relativeHeight="251717632" behindDoc="0" locked="0" layoutInCell="1" allowOverlap="1" wp14:anchorId="5AAE1BE8" wp14:editId="015B1CE8">
                <wp:simplePos x="0" y="0"/>
                <wp:positionH relativeFrom="column">
                  <wp:posOffset>520065</wp:posOffset>
                </wp:positionH>
                <wp:positionV relativeFrom="paragraph">
                  <wp:posOffset>257175</wp:posOffset>
                </wp:positionV>
                <wp:extent cx="4572000" cy="3218815"/>
                <wp:effectExtent l="0" t="0" r="0" b="635"/>
                <wp:wrapTopAndBottom/>
                <wp:docPr id="58" name="Group 58"/>
                <wp:cNvGraphicFramePr/>
                <a:graphic xmlns:a="http://schemas.openxmlformats.org/drawingml/2006/main">
                  <a:graphicData uri="http://schemas.microsoft.com/office/word/2010/wordprocessingGroup">
                    <wpg:wgp>
                      <wpg:cNvGrpSpPr/>
                      <wpg:grpSpPr>
                        <a:xfrm>
                          <a:off x="0" y="0"/>
                          <a:ext cx="4572000" cy="3218815"/>
                          <a:chOff x="0" y="0"/>
                          <a:chExt cx="4572000" cy="3218815"/>
                        </a:xfrm>
                      </wpg:grpSpPr>
                      <wps:wsp>
                        <wps:cNvPr id="32" name="Caixa de texto 32"/>
                        <wps:cNvSpPr txBox="1"/>
                        <wps:spPr>
                          <a:xfrm>
                            <a:off x="0" y="2828925"/>
                            <a:ext cx="4572000" cy="389890"/>
                          </a:xfrm>
                          <a:prstGeom prst="rect">
                            <a:avLst/>
                          </a:prstGeom>
                          <a:solidFill>
                            <a:prstClr val="white"/>
                          </a:solidFill>
                          <a:ln>
                            <a:noFill/>
                          </a:ln>
                        </wps:spPr>
                        <wps:txbx>
                          <w:txbxContent>
                            <w:p w14:paraId="453E148F" w14:textId="4657EEB0" w:rsidR="0037714E" w:rsidRPr="00F30349" w:rsidRDefault="0037714E" w:rsidP="00D64ECF">
                              <w:pPr>
                                <w:pStyle w:val="Legenda"/>
                                <w:jc w:val="center"/>
                                <w:rPr>
                                  <w:noProof/>
                                </w:rPr>
                              </w:pPr>
                              <w:bookmarkStart w:id="96" w:name="_Ref453934608"/>
                              <w:r>
                                <w:t xml:space="preserve">Graph </w:t>
                              </w:r>
                              <w:fldSimple w:instr=" SEQ Graph \* ARABIC ">
                                <w:r>
                                  <w:rPr>
                                    <w:noProof/>
                                  </w:rPr>
                                  <w:t>3</w:t>
                                </w:r>
                              </w:fldSimple>
                              <w:bookmarkEnd w:id="96"/>
                              <w:r>
                                <w:t xml:space="preserve">. </w:t>
                              </w:r>
                              <w:r w:rsidRPr="00676BFF">
                                <w:t>Rendering time comparison</w:t>
                              </w:r>
                              <w:r>
                                <w:t xml:space="preserve"> between samplers using the photon map</w:t>
                              </w:r>
                              <w:r w:rsidRPr="00676BFF">
                                <w:t xml:space="preserve"> tracing surface integrator</w:t>
                              </w:r>
                              <w:ins w:id="97" w:author="Rafael Antunes" w:date="2016-06-17T12:59:00Z">
                                <w:r>
                                  <w:t xml:space="preserve"> with 0 caustic photons</w:t>
                                </w:r>
                              </w:ins>
                              <w:r w:rsidRPr="00676BFF">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aphicFrame>
                        <wpg:cNvPr id="57" name="Chart 57"/>
                        <wpg:cNvFrPr/>
                        <wpg:xfrm>
                          <a:off x="0" y="0"/>
                          <a:ext cx="4572000" cy="2743200"/>
                        </wpg:xfrm>
                        <a:graphic>
                          <a:graphicData uri="http://schemas.openxmlformats.org/drawingml/2006/chart">
                            <c:chart xmlns:c="http://schemas.openxmlformats.org/drawingml/2006/chart" xmlns:r="http://schemas.openxmlformats.org/officeDocument/2006/relationships" r:id="rId47"/>
                          </a:graphicData>
                        </a:graphic>
                      </wpg:graphicFrame>
                    </wpg:wgp>
                  </a:graphicData>
                </a:graphic>
              </wp:anchor>
            </w:drawing>
          </mc:Choice>
          <mc:Fallback>
            <w:pict>
              <v:group w14:anchorId="5AAE1BE8" id="Group 58" o:spid="_x0000_s1055" style="position:absolute;left:0;text-align:left;margin-left:40.95pt;margin-top:20.25pt;width:5in;height:253.45pt;z-index:251717632" coordsize="45720,32188" o:gfxdata="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">
                <v:shape id="Caixa de texto 32" o:spid="_x0000_s1056" type="#_x0000_t202" style="position:absolute;top:28289;width:45720;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" stroked="f">
                  <v:textbox style="mso-fit-shape-to-text:t" inset="0,0,0,0">
                    <w:txbxContent>
                      <w:p w14:paraId="453E148F" w14:textId="4657EEB0" w:rsidR="0037714E" w:rsidRPr="00F30349" w:rsidRDefault="0037714E" w:rsidP="00D64ECF">
                        <w:pPr>
                          <w:pStyle w:val="Legenda"/>
                          <w:jc w:val="center"/>
                          <w:rPr>
                            <w:noProof/>
                          </w:rPr>
                        </w:pPr>
                        <w:bookmarkStart w:id="98" w:name="_Ref453934608"/>
                        <w:r>
                          <w:t xml:space="preserve">Graph </w:t>
                        </w:r>
                        <w:fldSimple w:instr=" SEQ Graph \* ARABIC ">
                          <w:r>
                            <w:rPr>
                              <w:noProof/>
                            </w:rPr>
                            <w:t>3</w:t>
                          </w:r>
                        </w:fldSimple>
                        <w:bookmarkEnd w:id="98"/>
                        <w:r>
                          <w:t xml:space="preserve">. </w:t>
                        </w:r>
                        <w:r w:rsidRPr="00676BFF">
                          <w:t>Rendering time comparison</w:t>
                        </w:r>
                        <w:r>
                          <w:t xml:space="preserve"> between samplers using the photon map</w:t>
                        </w:r>
                        <w:r w:rsidRPr="00676BFF">
                          <w:t xml:space="preserve"> tracing surface integrator</w:t>
                        </w:r>
                        <w:ins w:id="99" w:author="Rafael Antunes" w:date="2016-06-17T12:59:00Z">
                          <w:r>
                            <w:t xml:space="preserve"> with 0 caustic photons</w:t>
                          </w:r>
                        </w:ins>
                        <w:r w:rsidRPr="00676BFF">
                          <w:t>.</w:t>
                        </w:r>
                      </w:p>
                    </w:txbxContent>
                  </v:textbox>
                </v:shape>
                <v:shape id="Chart 57" o:spid="_x0000_s1057" type="#_x0000_t75" style="position:absolute;left:-60;top:-60;width:45840;height:2755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">
                  <v:imagedata r:id="rId48" o:title=""/>
                  <o:lock v:ext="edit" aspectratio="f"/>
                </v:shape>
                <w10:wrap type="topAndBottom"/>
              </v:group>
              <o:OLEObject Type="Embed" ProgID="Excel.Chart.8" ShapeID="Chart 57" DrawAspect="Content" ObjectID="_1527691975" r:id="rId49">
                <o:FieldCodes>\s</o:FieldCodes>
              </o:OLEObject>
            </w:pict>
          </mc:Fallback>
        </mc:AlternateContent>
      </w:r>
      <w:del w:id="100" w:author="Rafael Antunes" w:date="2016-06-17T13:47:00Z">
        <w:r w:rsidR="00353C55" w:rsidDel="00771B70">
          <w:rPr>
            <w:noProof/>
          </w:rPr>
          <w:drawing>
            <wp:anchor distT="0" distB="0" distL="114300" distR="114300" simplePos="0" relativeHeight="251681792" behindDoc="0" locked="0" layoutInCell="1" allowOverlap="1" wp14:anchorId="19355A11" wp14:editId="1F70ABB4">
              <wp:simplePos x="0" y="0"/>
              <wp:positionH relativeFrom="margin">
                <wp:posOffset>520065</wp:posOffset>
              </wp:positionH>
              <wp:positionV relativeFrom="paragraph">
                <wp:posOffset>283581</wp:posOffset>
              </wp:positionV>
              <wp:extent cx="4572000" cy="2743200"/>
              <wp:effectExtent l="0" t="0" r="0" b="0"/>
              <wp:wrapTopAndBottom/>
              <wp:docPr id="26" name="Chart 26"/>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anchor>
          </w:drawing>
        </w:r>
      </w:del>
    </w:p>
    <w:p w14:paraId="61816FD6" w14:textId="3DAC531D" w:rsidR="00A23BAE" w:rsidRDefault="00872400">
      <w:pPr>
        <w:spacing w:line="259" w:lineRule="auto"/>
        <w:jc w:val="left"/>
        <w:pPrChange w:id="101" w:author="Rafael Antunes" w:date="2016-06-17T13:07:00Z">
          <w:pPr/>
        </w:pPrChange>
      </w:pPr>
      <w:ins w:id="102" w:author="Rafael Antunes" w:date="2016-06-17T13:07:00Z">
        <w:r>
          <w:br w:type="page"/>
        </w:r>
      </w:ins>
    </w:p>
    <w:p w14:paraId="56C8DC3A" w14:textId="72B57D80" w:rsidR="00AD0F38" w:rsidRDefault="00AD0F38" w:rsidP="00AD0F38">
      <w:pPr>
        <w:pStyle w:val="Cabealho3"/>
        <w:rPr>
          <w:ins w:id="103" w:author="Rafael Antunes" w:date="2016-06-17T13:05:00Z"/>
        </w:rPr>
      </w:pPr>
      <w:bookmarkStart w:id="104" w:name="_Toc453942928"/>
      <w:r>
        <w:lastRenderedPageBreak/>
        <w:t>Adaptive</w:t>
      </w:r>
      <w:bookmarkEnd w:id="104"/>
    </w:p>
    <w:p w14:paraId="7C1F8762" w14:textId="015AC8CD" w:rsidR="00872400" w:rsidRDefault="00872400">
      <w:pPr>
        <w:rPr>
          <w:ins w:id="105" w:author="Rafael Antunes" w:date="2016-06-17T13:05:00Z"/>
        </w:rPr>
        <w:pPrChange w:id="106" w:author="Rafael Antunes" w:date="2016-06-17T13:05:00Z">
          <w:pPr>
            <w:pStyle w:val="Cabealho3"/>
          </w:pPr>
        </w:pPrChange>
      </w:pPr>
      <w:r>
        <w:rPr>
          <w:noProof/>
        </w:rPr>
        <mc:AlternateContent>
          <mc:Choice Requires="wpg">
            <w:drawing>
              <wp:anchor distT="0" distB="0" distL="114300" distR="114300" simplePos="0" relativeHeight="251687936" behindDoc="0" locked="0" layoutInCell="1" allowOverlap="1" wp14:anchorId="12D6050A" wp14:editId="4077CD71">
                <wp:simplePos x="0" y="0"/>
                <wp:positionH relativeFrom="column">
                  <wp:posOffset>-3810</wp:posOffset>
                </wp:positionH>
                <wp:positionV relativeFrom="paragraph">
                  <wp:posOffset>273050</wp:posOffset>
                </wp:positionV>
                <wp:extent cx="5612130" cy="5925820"/>
                <wp:effectExtent l="0" t="0" r="7620" b="0"/>
                <wp:wrapTopAndBottom/>
                <wp:docPr id="35" name="Group 35"/>
                <wp:cNvGraphicFramePr/>
                <a:graphic xmlns:a="http://schemas.openxmlformats.org/drawingml/2006/main">
                  <a:graphicData uri="http://schemas.microsoft.com/office/word/2010/wordprocessingGroup">
                    <wpg:wgp>
                      <wpg:cNvGrpSpPr/>
                      <wpg:grpSpPr>
                        <a:xfrm>
                          <a:off x="0" y="0"/>
                          <a:ext cx="5612130" cy="5925820"/>
                          <a:chOff x="0" y="0"/>
                          <a:chExt cx="5612130" cy="5925820"/>
                        </a:xfrm>
                      </wpg:grpSpPr>
                      <pic:pic xmlns:pic="http://schemas.openxmlformats.org/drawingml/2006/picture">
                        <pic:nvPicPr>
                          <pic:cNvPr id="33" name="Picture 33" descr="D:\Downloads\adaptative_128_256_photonmap_0_20000.jpg"/>
                          <pic:cNvPicPr>
                            <a:picLocks noChangeAspect="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612130" cy="5612130"/>
                          </a:xfrm>
                          <a:prstGeom prst="rect">
                            <a:avLst/>
                          </a:prstGeom>
                          <a:noFill/>
                          <a:ln>
                            <a:noFill/>
                          </a:ln>
                        </pic:spPr>
                      </pic:pic>
                      <wps:wsp>
                        <wps:cNvPr id="34" name="Text Box 34"/>
                        <wps:cNvSpPr txBox="1"/>
                        <wps:spPr>
                          <a:xfrm>
                            <a:off x="0" y="5667375"/>
                            <a:ext cx="5612130" cy="258445"/>
                          </a:xfrm>
                          <a:prstGeom prst="rect">
                            <a:avLst/>
                          </a:prstGeom>
                          <a:solidFill>
                            <a:prstClr val="white"/>
                          </a:solidFill>
                          <a:ln>
                            <a:noFill/>
                          </a:ln>
                          <a:effectLst/>
                        </wps:spPr>
                        <wps:txbx>
                          <w:txbxContent>
                            <w:p w14:paraId="1E079B12" w14:textId="1D146355" w:rsidR="0037714E" w:rsidRPr="00AA4A2D" w:rsidRDefault="0037714E" w:rsidP="00D64ECF">
                              <w:pPr>
                                <w:pStyle w:val="Legenda"/>
                                <w:jc w:val="center"/>
                                <w:rPr>
                                  <w:noProof/>
                                </w:rPr>
                                <w:pPrChange w:id="107" w:author="Rafael Antunes" w:date="2016-06-17T13:07:00Z">
                                  <w:pPr/>
                                </w:pPrChange>
                              </w:pPr>
                              <w:bookmarkStart w:id="108" w:name="_Toc453942950"/>
                              <w:ins w:id="109" w:author="Rafael Antunes" w:date="2016-06-17T13:07:00Z">
                                <w:r>
                                  <w:t xml:space="preserve">Figure </w:t>
                                </w:r>
                                <w:r>
                                  <w:fldChar w:fldCharType="begin"/>
                                </w:r>
                                <w:r>
                                  <w:instrText xml:space="preserve"> SEQ Figure \* ARABIC </w:instrText>
                                </w:r>
                              </w:ins>
                              <w:r>
                                <w:fldChar w:fldCharType="separate"/>
                              </w:r>
                              <w:ins w:id="110" w:author="Rafael Antunes" w:date="2016-06-17T13:57:00Z">
                                <w:r>
                                  <w:rPr>
                                    <w:noProof/>
                                  </w:rPr>
                                  <w:t>9</w:t>
                                </w:r>
                              </w:ins>
                              <w:ins w:id="111" w:author="Rafael Antunes" w:date="2016-06-17T13:07:00Z">
                                <w:r>
                                  <w:fldChar w:fldCharType="end"/>
                                </w:r>
                              </w:ins>
                              <w:ins w:id="112" w:author="Rafael Antunes" w:date="2016-06-17T13:08:00Z">
                                <w:r>
                                  <w:t>. Scene rendered with photon mapping and a</w:t>
                                </w:r>
                              </w:ins>
                              <w:ins w:id="113" w:author="Rafael Antunes" w:date="2016-06-17T13:09:00Z">
                                <w:r>
                                  <w:t>n</w:t>
                                </w:r>
                              </w:ins>
                              <w:ins w:id="114" w:author="Rafael Antunes" w:date="2016-06-17T13:08:00Z">
                                <w:r>
                                  <w:t xml:space="preserve"> adaptive sampler.</w:t>
                                </w:r>
                              </w:ins>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2D6050A" id="Group 35" o:spid="_x0000_s1058" style="position:absolute;left:0;text-align:left;margin-left:-.3pt;margin-top:21.5pt;width:441.9pt;height:466.6pt;z-index:251687936" coordsize="56121,5925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">
                <v:shape id="Picture 33" o:spid="_x0000_s1059" type="#_x0000_t75" style="position:absolute;width:56121;height:56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">
                  <v:imagedata r:id="rId52" o:title="adaptative_128_256_photonmap_0_20000"/>
                  <v:path arrowok="t"/>
                </v:shape>
                <v:shape id="Text Box 34" o:spid="_x0000_s1060" type="#_x0000_t202" style="position:absolute;top:56673;width:56121;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" stroked="f">
                  <v:textbox style="mso-fit-shape-to-text:t" inset="0,0,0,0">
                    <w:txbxContent>
                      <w:p w14:paraId="1E079B12" w14:textId="1D146355" w:rsidR="0037714E" w:rsidRPr="00AA4A2D" w:rsidRDefault="0037714E" w:rsidP="00D64ECF">
                        <w:pPr>
                          <w:pStyle w:val="Legenda"/>
                          <w:jc w:val="center"/>
                          <w:rPr>
                            <w:noProof/>
                          </w:rPr>
                          <w:pPrChange w:id="115" w:author="Rafael Antunes" w:date="2016-06-17T13:07:00Z">
                            <w:pPr/>
                          </w:pPrChange>
                        </w:pPr>
                        <w:bookmarkStart w:id="116" w:name="_Toc453942950"/>
                        <w:ins w:id="117" w:author="Rafael Antunes" w:date="2016-06-17T13:07:00Z">
                          <w:r>
                            <w:t xml:space="preserve">Figure </w:t>
                          </w:r>
                          <w:r>
                            <w:fldChar w:fldCharType="begin"/>
                          </w:r>
                          <w:r>
                            <w:instrText xml:space="preserve"> SEQ Figure \* ARABIC </w:instrText>
                          </w:r>
                        </w:ins>
                        <w:r>
                          <w:fldChar w:fldCharType="separate"/>
                        </w:r>
                        <w:ins w:id="118" w:author="Rafael Antunes" w:date="2016-06-17T13:57:00Z">
                          <w:r>
                            <w:rPr>
                              <w:noProof/>
                            </w:rPr>
                            <w:t>9</w:t>
                          </w:r>
                        </w:ins>
                        <w:ins w:id="119" w:author="Rafael Antunes" w:date="2016-06-17T13:07:00Z">
                          <w:r>
                            <w:fldChar w:fldCharType="end"/>
                          </w:r>
                        </w:ins>
                        <w:ins w:id="120" w:author="Rafael Antunes" w:date="2016-06-17T13:08:00Z">
                          <w:r>
                            <w:t>. Scene rendered with photon mapping and a</w:t>
                          </w:r>
                        </w:ins>
                        <w:ins w:id="121" w:author="Rafael Antunes" w:date="2016-06-17T13:09:00Z">
                          <w:r>
                            <w:t>n</w:t>
                          </w:r>
                        </w:ins>
                        <w:ins w:id="122" w:author="Rafael Antunes" w:date="2016-06-17T13:08:00Z">
                          <w:r>
                            <w:t xml:space="preserve"> adaptive sampler.</w:t>
                          </w:r>
                        </w:ins>
                        <w:bookmarkEnd w:id="116"/>
                      </w:p>
                    </w:txbxContent>
                  </v:textbox>
                </v:shape>
                <w10:wrap type="topAndBottom"/>
              </v:group>
            </w:pict>
          </mc:Fallback>
        </mc:AlternateContent>
      </w:r>
    </w:p>
    <w:p w14:paraId="014A8912" w14:textId="6A5BDF55" w:rsidR="00872400" w:rsidRPr="00872400" w:rsidRDefault="00872400">
      <w:pPr>
        <w:spacing w:line="259" w:lineRule="auto"/>
        <w:jc w:val="left"/>
        <w:pPrChange w:id="123" w:author="Rafael Antunes" w:date="2016-06-17T13:09:00Z">
          <w:pPr>
            <w:pStyle w:val="Cabealho3"/>
          </w:pPr>
        </w:pPrChange>
      </w:pPr>
      <w:ins w:id="124" w:author="Rafael Antunes" w:date="2016-06-17T13:09:00Z">
        <w:r>
          <w:br w:type="page"/>
        </w:r>
      </w:ins>
    </w:p>
    <w:p w14:paraId="70DC910A" w14:textId="23E9C19C" w:rsidR="00AD0F38" w:rsidRDefault="00AD0F38" w:rsidP="00303BE5">
      <w:pPr>
        <w:pStyle w:val="Cabealho3"/>
        <w:rPr>
          <w:ins w:id="125" w:author="Rafael Antunes" w:date="2016-06-17T13:05:00Z"/>
        </w:rPr>
      </w:pPr>
      <w:bookmarkStart w:id="126" w:name="_Toc453942929"/>
      <w:r>
        <w:lastRenderedPageBreak/>
        <w:t>Best Candidate</w:t>
      </w:r>
      <w:bookmarkEnd w:id="126"/>
    </w:p>
    <w:p w14:paraId="0738796E" w14:textId="5AACF374" w:rsidR="00872400" w:rsidRDefault="00872400">
      <w:pPr>
        <w:rPr>
          <w:ins w:id="127" w:author="Rafael Antunes" w:date="2016-06-17T13:05:00Z"/>
        </w:rPr>
        <w:pPrChange w:id="128" w:author="Rafael Antunes" w:date="2016-06-17T13:05:00Z">
          <w:pPr>
            <w:pStyle w:val="Cabealho3"/>
          </w:pPr>
        </w:pPrChange>
      </w:pPr>
      <w:r>
        <w:rPr>
          <w:noProof/>
        </w:rPr>
        <mc:AlternateContent>
          <mc:Choice Requires="wpg">
            <w:drawing>
              <wp:anchor distT="0" distB="0" distL="114300" distR="114300" simplePos="0" relativeHeight="251692032" behindDoc="0" locked="0" layoutInCell="1" allowOverlap="1" wp14:anchorId="38048142" wp14:editId="4F113E1B">
                <wp:simplePos x="0" y="0"/>
                <wp:positionH relativeFrom="column">
                  <wp:posOffset>-3810</wp:posOffset>
                </wp:positionH>
                <wp:positionV relativeFrom="paragraph">
                  <wp:posOffset>273050</wp:posOffset>
                </wp:positionV>
                <wp:extent cx="5612130" cy="5925820"/>
                <wp:effectExtent l="0" t="0" r="7620" b="0"/>
                <wp:wrapTopAndBottom/>
                <wp:docPr id="38" name="Group 38"/>
                <wp:cNvGraphicFramePr/>
                <a:graphic xmlns:a="http://schemas.openxmlformats.org/drawingml/2006/main">
                  <a:graphicData uri="http://schemas.microsoft.com/office/word/2010/wordprocessingGroup">
                    <wpg:wgp>
                      <wpg:cNvGrpSpPr/>
                      <wpg:grpSpPr>
                        <a:xfrm>
                          <a:off x="0" y="0"/>
                          <a:ext cx="5612130" cy="5925820"/>
                          <a:chOff x="0" y="0"/>
                          <a:chExt cx="5612130" cy="5925820"/>
                        </a:xfrm>
                      </wpg:grpSpPr>
                      <pic:pic xmlns:pic="http://schemas.openxmlformats.org/drawingml/2006/picture">
                        <pic:nvPicPr>
                          <pic:cNvPr id="36" name="Picture 36" descr="D:\Downloads\bestcandidate_256_photonmap_0_20000.jpg"/>
                          <pic:cNvPicPr>
                            <a:picLocks noChangeAspect="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612130" cy="5612130"/>
                          </a:xfrm>
                          <a:prstGeom prst="rect">
                            <a:avLst/>
                          </a:prstGeom>
                          <a:noFill/>
                          <a:ln>
                            <a:noFill/>
                          </a:ln>
                        </pic:spPr>
                      </pic:pic>
                      <wps:wsp>
                        <wps:cNvPr id="37" name="Text Box 37"/>
                        <wps:cNvSpPr txBox="1"/>
                        <wps:spPr>
                          <a:xfrm>
                            <a:off x="0" y="5667375"/>
                            <a:ext cx="5612130" cy="258445"/>
                          </a:xfrm>
                          <a:prstGeom prst="rect">
                            <a:avLst/>
                          </a:prstGeom>
                          <a:solidFill>
                            <a:prstClr val="white"/>
                          </a:solidFill>
                          <a:ln>
                            <a:noFill/>
                          </a:ln>
                          <a:effectLst/>
                        </wps:spPr>
                        <wps:txbx>
                          <w:txbxContent>
                            <w:p w14:paraId="7B22ECBC" w14:textId="1E733CE5" w:rsidR="0037714E" w:rsidRPr="00E14DFE" w:rsidRDefault="0037714E" w:rsidP="00D64ECF">
                              <w:pPr>
                                <w:pStyle w:val="Legenda"/>
                                <w:jc w:val="center"/>
                                <w:rPr>
                                  <w:noProof/>
                                </w:rPr>
                                <w:pPrChange w:id="129" w:author="Rafael Antunes" w:date="2016-06-17T13:10:00Z">
                                  <w:pPr/>
                                </w:pPrChange>
                              </w:pPr>
                              <w:bookmarkStart w:id="130" w:name="_Toc453942951"/>
                              <w:ins w:id="131" w:author="Rafael Antunes" w:date="2016-06-17T13:10:00Z">
                                <w:r>
                                  <w:t xml:space="preserve">Figure </w:t>
                                </w:r>
                                <w:r>
                                  <w:fldChar w:fldCharType="begin"/>
                                </w:r>
                                <w:r>
                                  <w:instrText xml:space="preserve"> SEQ Figure \* ARABIC </w:instrText>
                                </w:r>
                              </w:ins>
                              <w:r>
                                <w:fldChar w:fldCharType="separate"/>
                              </w:r>
                              <w:ins w:id="132" w:author="Rafael Antunes" w:date="2016-06-17T13:57:00Z">
                                <w:r>
                                  <w:rPr>
                                    <w:noProof/>
                                  </w:rPr>
                                  <w:t>10</w:t>
                                </w:r>
                              </w:ins>
                              <w:ins w:id="133" w:author="Rafael Antunes" w:date="2016-06-17T13:10:00Z">
                                <w:r>
                                  <w:fldChar w:fldCharType="end"/>
                                </w:r>
                                <w:r>
                                  <w:t>. Scene rendered with photon mapping and a best candidate sampler.</w:t>
                                </w:r>
                              </w:ins>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8048142" id="Group 38" o:spid="_x0000_s1061" style="position:absolute;left:0;text-align:left;margin-left:-.3pt;margin-top:21.5pt;width:441.9pt;height:466.6pt;z-index:251692032" coordsize="56121,5925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">
                <v:shape id="Picture 36" o:spid="_x0000_s1062" type="#_x0000_t75" style="position:absolute;width:56121;height:56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">
                  <v:imagedata r:id="rId54" o:title="bestcandidate_256_photonmap_0_20000"/>
                  <v:path arrowok="t"/>
                </v:shape>
                <v:shape id="Text Box 37" o:spid="_x0000_s1063" type="#_x0000_t202" style="position:absolute;top:56673;width:56121;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" stroked="f">
                  <v:textbox style="mso-fit-shape-to-text:t" inset="0,0,0,0">
                    <w:txbxContent>
                      <w:p w14:paraId="7B22ECBC" w14:textId="1E733CE5" w:rsidR="0037714E" w:rsidRPr="00E14DFE" w:rsidRDefault="0037714E" w:rsidP="00D64ECF">
                        <w:pPr>
                          <w:pStyle w:val="Legenda"/>
                          <w:jc w:val="center"/>
                          <w:rPr>
                            <w:noProof/>
                          </w:rPr>
                          <w:pPrChange w:id="134" w:author="Rafael Antunes" w:date="2016-06-17T13:10:00Z">
                            <w:pPr/>
                          </w:pPrChange>
                        </w:pPr>
                        <w:bookmarkStart w:id="135" w:name="_Toc453942951"/>
                        <w:ins w:id="136" w:author="Rafael Antunes" w:date="2016-06-17T13:10:00Z">
                          <w:r>
                            <w:t xml:space="preserve">Figure </w:t>
                          </w:r>
                          <w:r>
                            <w:fldChar w:fldCharType="begin"/>
                          </w:r>
                          <w:r>
                            <w:instrText xml:space="preserve"> SEQ Figure \* ARABIC </w:instrText>
                          </w:r>
                        </w:ins>
                        <w:r>
                          <w:fldChar w:fldCharType="separate"/>
                        </w:r>
                        <w:ins w:id="137" w:author="Rafael Antunes" w:date="2016-06-17T13:57:00Z">
                          <w:r>
                            <w:rPr>
                              <w:noProof/>
                            </w:rPr>
                            <w:t>10</w:t>
                          </w:r>
                        </w:ins>
                        <w:ins w:id="138" w:author="Rafael Antunes" w:date="2016-06-17T13:10:00Z">
                          <w:r>
                            <w:fldChar w:fldCharType="end"/>
                          </w:r>
                          <w:r>
                            <w:t>. Scene rendered with photon mapping and a best candidate sampler.</w:t>
                          </w:r>
                        </w:ins>
                        <w:bookmarkEnd w:id="135"/>
                      </w:p>
                    </w:txbxContent>
                  </v:textbox>
                </v:shape>
                <w10:wrap type="topAndBottom"/>
              </v:group>
            </w:pict>
          </mc:Fallback>
        </mc:AlternateContent>
      </w:r>
    </w:p>
    <w:p w14:paraId="1C972C75" w14:textId="5A7D302A" w:rsidR="00872400" w:rsidRDefault="00872400">
      <w:pPr>
        <w:rPr>
          <w:ins w:id="139" w:author="Rafael Antunes" w:date="2016-06-17T13:05:00Z"/>
        </w:rPr>
        <w:pPrChange w:id="140" w:author="Rafael Antunes" w:date="2016-06-17T13:05:00Z">
          <w:pPr>
            <w:pStyle w:val="Cabealho3"/>
          </w:pPr>
        </w:pPrChange>
      </w:pPr>
    </w:p>
    <w:p w14:paraId="7AAD34BD" w14:textId="20A67173" w:rsidR="00872400" w:rsidRPr="00923314" w:rsidRDefault="00872400">
      <w:pPr>
        <w:spacing w:line="259" w:lineRule="auto"/>
        <w:jc w:val="left"/>
        <w:pPrChange w:id="141" w:author="Rafael Antunes" w:date="2016-06-17T13:09:00Z">
          <w:pPr>
            <w:pStyle w:val="Cabealho3"/>
          </w:pPr>
        </w:pPrChange>
      </w:pPr>
      <w:ins w:id="142" w:author="Rafael Antunes" w:date="2016-06-17T13:09:00Z">
        <w:r>
          <w:br w:type="page"/>
        </w:r>
      </w:ins>
    </w:p>
    <w:p w14:paraId="58B50F50" w14:textId="77777777" w:rsidR="00AD0F38" w:rsidRDefault="00AD0F38" w:rsidP="00AD0F38">
      <w:pPr>
        <w:pStyle w:val="Cabealho3"/>
        <w:rPr>
          <w:ins w:id="143" w:author="Rafael Antunes" w:date="2016-06-17T13:05:00Z"/>
        </w:rPr>
      </w:pPr>
      <w:bookmarkStart w:id="144" w:name="_Toc453942930"/>
      <w:proofErr w:type="spellStart"/>
      <w:r>
        <w:lastRenderedPageBreak/>
        <w:t>Halton</w:t>
      </w:r>
      <w:bookmarkEnd w:id="144"/>
      <w:proofErr w:type="spellEnd"/>
    </w:p>
    <w:p w14:paraId="4AE8E7AE" w14:textId="5C4B0CA6" w:rsidR="00872400" w:rsidRDefault="00C125F8">
      <w:pPr>
        <w:rPr>
          <w:ins w:id="145" w:author="Rafael Antunes" w:date="2016-06-17T13:05:00Z"/>
        </w:rPr>
        <w:pPrChange w:id="146" w:author="Rafael Antunes" w:date="2016-06-17T13:05:00Z">
          <w:pPr>
            <w:pStyle w:val="Cabealho3"/>
          </w:pPr>
        </w:pPrChange>
      </w:pPr>
      <w:r>
        <w:rPr>
          <w:noProof/>
        </w:rPr>
        <mc:AlternateContent>
          <mc:Choice Requires="wpg">
            <w:drawing>
              <wp:anchor distT="0" distB="0" distL="114300" distR="114300" simplePos="0" relativeHeight="251696128" behindDoc="0" locked="0" layoutInCell="1" allowOverlap="1" wp14:anchorId="4631341D" wp14:editId="63887011">
                <wp:simplePos x="0" y="0"/>
                <wp:positionH relativeFrom="column">
                  <wp:posOffset>-3810</wp:posOffset>
                </wp:positionH>
                <wp:positionV relativeFrom="paragraph">
                  <wp:posOffset>273050</wp:posOffset>
                </wp:positionV>
                <wp:extent cx="5612130" cy="5925820"/>
                <wp:effectExtent l="0" t="0" r="7620" b="0"/>
                <wp:wrapTopAndBottom/>
                <wp:docPr id="41" name="Group 41"/>
                <wp:cNvGraphicFramePr/>
                <a:graphic xmlns:a="http://schemas.openxmlformats.org/drawingml/2006/main">
                  <a:graphicData uri="http://schemas.microsoft.com/office/word/2010/wordprocessingGroup">
                    <wpg:wgp>
                      <wpg:cNvGrpSpPr/>
                      <wpg:grpSpPr>
                        <a:xfrm>
                          <a:off x="0" y="0"/>
                          <a:ext cx="5612130" cy="5925820"/>
                          <a:chOff x="0" y="0"/>
                          <a:chExt cx="5612130" cy="5925820"/>
                        </a:xfrm>
                      </wpg:grpSpPr>
                      <pic:pic xmlns:pic="http://schemas.openxmlformats.org/drawingml/2006/picture">
                        <pic:nvPicPr>
                          <pic:cNvPr id="39" name="Picture 39" descr="D:\Downloads\halton_256_photonmap_0_20000.jpg"/>
                          <pic:cNvPicPr>
                            <a:picLocks noChangeAspect="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612130" cy="5612130"/>
                          </a:xfrm>
                          <a:prstGeom prst="rect">
                            <a:avLst/>
                          </a:prstGeom>
                          <a:noFill/>
                          <a:ln>
                            <a:noFill/>
                          </a:ln>
                        </pic:spPr>
                      </pic:pic>
                      <wps:wsp>
                        <wps:cNvPr id="40" name="Text Box 40"/>
                        <wps:cNvSpPr txBox="1"/>
                        <wps:spPr>
                          <a:xfrm>
                            <a:off x="0" y="5667375"/>
                            <a:ext cx="5612130" cy="258445"/>
                          </a:xfrm>
                          <a:prstGeom prst="rect">
                            <a:avLst/>
                          </a:prstGeom>
                          <a:solidFill>
                            <a:prstClr val="white"/>
                          </a:solidFill>
                          <a:ln>
                            <a:noFill/>
                          </a:ln>
                          <a:effectLst/>
                        </wps:spPr>
                        <wps:txbx>
                          <w:txbxContent>
                            <w:p w14:paraId="093F6E8E" w14:textId="23B29754" w:rsidR="0037714E" w:rsidRPr="002E01AE" w:rsidRDefault="0037714E" w:rsidP="00D64ECF">
                              <w:pPr>
                                <w:pStyle w:val="Legenda"/>
                                <w:jc w:val="center"/>
                                <w:rPr>
                                  <w:noProof/>
                                </w:rPr>
                                <w:pPrChange w:id="147" w:author="Rafael Antunes" w:date="2016-06-17T13:11:00Z">
                                  <w:pPr/>
                                </w:pPrChange>
                              </w:pPr>
                              <w:bookmarkStart w:id="148" w:name="_Toc453942952"/>
                              <w:ins w:id="149" w:author="Rafael Antunes" w:date="2016-06-17T13:11:00Z">
                                <w:r>
                                  <w:t xml:space="preserve">Figure </w:t>
                                </w:r>
                                <w:r>
                                  <w:fldChar w:fldCharType="begin"/>
                                </w:r>
                                <w:r>
                                  <w:instrText xml:space="preserve"> SEQ Figure \* ARABIC </w:instrText>
                                </w:r>
                              </w:ins>
                              <w:r>
                                <w:fldChar w:fldCharType="separate"/>
                              </w:r>
                              <w:ins w:id="150" w:author="Rafael Antunes" w:date="2016-06-17T13:57:00Z">
                                <w:r>
                                  <w:rPr>
                                    <w:noProof/>
                                  </w:rPr>
                                  <w:t>11</w:t>
                                </w:r>
                              </w:ins>
                              <w:ins w:id="151" w:author="Rafael Antunes" w:date="2016-06-17T13:11:00Z">
                                <w:r>
                                  <w:fldChar w:fldCharType="end"/>
                                </w:r>
                                <w:r>
                                  <w:t xml:space="preserve">. Scene rendered with photon mapping and a </w:t>
                                </w:r>
                                <w:proofErr w:type="spellStart"/>
                                <w:r>
                                  <w:t>halton</w:t>
                                </w:r>
                                <w:proofErr w:type="spellEnd"/>
                                <w:r>
                                  <w:t xml:space="preserve"> sampler.</w:t>
                                </w:r>
                              </w:ins>
                              <w:bookmarkEnd w:id="1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631341D" id="Group 41" o:spid="_x0000_s1064" style="position:absolute;left:0;text-align:left;margin-left:-.3pt;margin-top:21.5pt;width:441.9pt;height:466.6pt;z-index:251696128" coordsize="56121,5925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">
                <v:shape id="Picture 39" o:spid="_x0000_s1065" type="#_x0000_t75" style="position:absolute;width:56121;height:56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">
                  <v:imagedata r:id="rId56" o:title="halton_256_photonmap_0_20000"/>
                  <v:path arrowok="t"/>
                </v:shape>
                <v:shape id="Text Box 40" o:spid="_x0000_s1066" type="#_x0000_t202" style="position:absolute;top:56673;width:56121;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" stroked="f">
                  <v:textbox style="mso-fit-shape-to-text:t" inset="0,0,0,0">
                    <w:txbxContent>
                      <w:p w14:paraId="093F6E8E" w14:textId="23B29754" w:rsidR="0037714E" w:rsidRPr="002E01AE" w:rsidRDefault="0037714E" w:rsidP="00D64ECF">
                        <w:pPr>
                          <w:pStyle w:val="Legenda"/>
                          <w:jc w:val="center"/>
                          <w:rPr>
                            <w:noProof/>
                          </w:rPr>
                          <w:pPrChange w:id="152" w:author="Rafael Antunes" w:date="2016-06-17T13:11:00Z">
                            <w:pPr/>
                          </w:pPrChange>
                        </w:pPr>
                        <w:bookmarkStart w:id="153" w:name="_Toc453942952"/>
                        <w:ins w:id="154" w:author="Rafael Antunes" w:date="2016-06-17T13:11:00Z">
                          <w:r>
                            <w:t xml:space="preserve">Figure </w:t>
                          </w:r>
                          <w:r>
                            <w:fldChar w:fldCharType="begin"/>
                          </w:r>
                          <w:r>
                            <w:instrText xml:space="preserve"> SEQ Figure \* ARABIC </w:instrText>
                          </w:r>
                        </w:ins>
                        <w:r>
                          <w:fldChar w:fldCharType="separate"/>
                        </w:r>
                        <w:ins w:id="155" w:author="Rafael Antunes" w:date="2016-06-17T13:57:00Z">
                          <w:r>
                            <w:rPr>
                              <w:noProof/>
                            </w:rPr>
                            <w:t>11</w:t>
                          </w:r>
                        </w:ins>
                        <w:ins w:id="156" w:author="Rafael Antunes" w:date="2016-06-17T13:11:00Z">
                          <w:r>
                            <w:fldChar w:fldCharType="end"/>
                          </w:r>
                          <w:r>
                            <w:t xml:space="preserve">. Scene rendered with photon mapping and a </w:t>
                          </w:r>
                          <w:proofErr w:type="spellStart"/>
                          <w:r>
                            <w:t>halton</w:t>
                          </w:r>
                          <w:proofErr w:type="spellEnd"/>
                          <w:r>
                            <w:t xml:space="preserve"> sampler.</w:t>
                          </w:r>
                        </w:ins>
                        <w:bookmarkEnd w:id="153"/>
                      </w:p>
                    </w:txbxContent>
                  </v:textbox>
                </v:shape>
                <w10:wrap type="topAndBottom"/>
              </v:group>
            </w:pict>
          </mc:Fallback>
        </mc:AlternateContent>
      </w:r>
    </w:p>
    <w:p w14:paraId="640CE7B5" w14:textId="7BA60332" w:rsidR="00872400" w:rsidRDefault="00872400">
      <w:pPr>
        <w:rPr>
          <w:ins w:id="157" w:author="Rafael Antunes" w:date="2016-06-17T13:05:00Z"/>
        </w:rPr>
        <w:pPrChange w:id="158" w:author="Rafael Antunes" w:date="2016-06-17T13:05:00Z">
          <w:pPr>
            <w:pStyle w:val="Cabealho3"/>
          </w:pPr>
        </w:pPrChange>
      </w:pPr>
    </w:p>
    <w:p w14:paraId="6E82D4C3" w14:textId="217DAED0" w:rsidR="00872400" w:rsidRPr="00923314" w:rsidRDefault="00C125F8">
      <w:pPr>
        <w:spacing w:line="259" w:lineRule="auto"/>
        <w:jc w:val="left"/>
        <w:pPrChange w:id="159" w:author="Rafael Antunes" w:date="2016-06-17T13:12:00Z">
          <w:pPr>
            <w:pStyle w:val="Cabealho3"/>
          </w:pPr>
        </w:pPrChange>
      </w:pPr>
      <w:ins w:id="160" w:author="Rafael Antunes" w:date="2016-06-17T13:10:00Z">
        <w:r>
          <w:br w:type="page"/>
        </w:r>
      </w:ins>
    </w:p>
    <w:p w14:paraId="35195272" w14:textId="77777777" w:rsidR="00AD0F38" w:rsidRDefault="00AD0F38" w:rsidP="00AD0F38">
      <w:pPr>
        <w:pStyle w:val="Cabealho3"/>
        <w:rPr>
          <w:ins w:id="161" w:author="Rafael Antunes" w:date="2016-06-17T13:05:00Z"/>
        </w:rPr>
      </w:pPr>
      <w:bookmarkStart w:id="162" w:name="_Toc453942931"/>
      <w:r>
        <w:lastRenderedPageBreak/>
        <w:t>Low Discrepancy</w:t>
      </w:r>
      <w:bookmarkEnd w:id="162"/>
    </w:p>
    <w:p w14:paraId="2D3C247D" w14:textId="2A16200B" w:rsidR="00872400" w:rsidRDefault="00626F64">
      <w:pPr>
        <w:rPr>
          <w:ins w:id="163" w:author="Rafael Antunes" w:date="2016-06-17T13:05:00Z"/>
        </w:rPr>
        <w:pPrChange w:id="164" w:author="Rafael Antunes" w:date="2016-06-17T13:05:00Z">
          <w:pPr>
            <w:pStyle w:val="Cabealho3"/>
          </w:pPr>
        </w:pPrChange>
      </w:pPr>
      <w:r>
        <w:rPr>
          <w:noProof/>
        </w:rPr>
        <mc:AlternateContent>
          <mc:Choice Requires="wpg">
            <w:drawing>
              <wp:anchor distT="0" distB="0" distL="114300" distR="114300" simplePos="0" relativeHeight="251700224" behindDoc="0" locked="0" layoutInCell="1" allowOverlap="1" wp14:anchorId="2DD810A0" wp14:editId="0440295A">
                <wp:simplePos x="0" y="0"/>
                <wp:positionH relativeFrom="column">
                  <wp:posOffset>-3810</wp:posOffset>
                </wp:positionH>
                <wp:positionV relativeFrom="paragraph">
                  <wp:posOffset>273050</wp:posOffset>
                </wp:positionV>
                <wp:extent cx="5612130" cy="5925820"/>
                <wp:effectExtent l="0" t="0" r="7620" b="0"/>
                <wp:wrapTopAndBottom/>
                <wp:docPr id="44" name="Group 44"/>
                <wp:cNvGraphicFramePr/>
                <a:graphic xmlns:a="http://schemas.openxmlformats.org/drawingml/2006/main">
                  <a:graphicData uri="http://schemas.microsoft.com/office/word/2010/wordprocessingGroup">
                    <wpg:wgp>
                      <wpg:cNvGrpSpPr/>
                      <wpg:grpSpPr>
                        <a:xfrm>
                          <a:off x="0" y="0"/>
                          <a:ext cx="5612130" cy="5925820"/>
                          <a:chOff x="0" y="0"/>
                          <a:chExt cx="5612130" cy="5925820"/>
                        </a:xfrm>
                      </wpg:grpSpPr>
                      <pic:pic xmlns:pic="http://schemas.openxmlformats.org/drawingml/2006/picture">
                        <pic:nvPicPr>
                          <pic:cNvPr id="42" name="Picture 42" descr="D:\Downloads\lowdiscrepancy_256_photonmap_0_20000.jpg"/>
                          <pic:cNvPicPr>
                            <a:picLocks noChangeAspect="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612130" cy="5612130"/>
                          </a:xfrm>
                          <a:prstGeom prst="rect">
                            <a:avLst/>
                          </a:prstGeom>
                          <a:noFill/>
                          <a:ln>
                            <a:noFill/>
                          </a:ln>
                        </pic:spPr>
                      </pic:pic>
                      <wps:wsp>
                        <wps:cNvPr id="43" name="Text Box 43"/>
                        <wps:cNvSpPr txBox="1"/>
                        <wps:spPr>
                          <a:xfrm>
                            <a:off x="0" y="5667375"/>
                            <a:ext cx="5612130" cy="258445"/>
                          </a:xfrm>
                          <a:prstGeom prst="rect">
                            <a:avLst/>
                          </a:prstGeom>
                          <a:solidFill>
                            <a:prstClr val="white"/>
                          </a:solidFill>
                          <a:ln>
                            <a:noFill/>
                          </a:ln>
                          <a:effectLst/>
                        </wps:spPr>
                        <wps:txbx>
                          <w:txbxContent>
                            <w:p w14:paraId="62D84AE1" w14:textId="2B54EC85" w:rsidR="0037714E" w:rsidRPr="004E4999" w:rsidRDefault="0037714E" w:rsidP="0037714E">
                              <w:pPr>
                                <w:pStyle w:val="Legenda"/>
                                <w:jc w:val="center"/>
                                <w:rPr>
                                  <w:noProof/>
                                </w:rPr>
                                <w:pPrChange w:id="165" w:author="Rafael Antunes" w:date="2016-06-17T13:12:00Z">
                                  <w:pPr/>
                                </w:pPrChange>
                              </w:pPr>
                              <w:bookmarkStart w:id="166" w:name="_Toc453942953"/>
                              <w:ins w:id="167" w:author="Rafael Antunes" w:date="2016-06-17T13:12:00Z">
                                <w:r>
                                  <w:t xml:space="preserve">Figure </w:t>
                                </w:r>
                                <w:r>
                                  <w:fldChar w:fldCharType="begin"/>
                                </w:r>
                                <w:r>
                                  <w:instrText xml:space="preserve"> SEQ Figure \* ARABIC </w:instrText>
                                </w:r>
                              </w:ins>
                              <w:r>
                                <w:fldChar w:fldCharType="separate"/>
                              </w:r>
                              <w:ins w:id="168" w:author="Rafael Antunes" w:date="2016-06-17T13:57:00Z">
                                <w:r>
                                  <w:rPr>
                                    <w:noProof/>
                                  </w:rPr>
                                  <w:t>12</w:t>
                                </w:r>
                              </w:ins>
                              <w:ins w:id="169" w:author="Rafael Antunes" w:date="2016-06-17T13:12:00Z">
                                <w:r>
                                  <w:fldChar w:fldCharType="end"/>
                                </w:r>
                                <w:r>
                                  <w:t>. Scene rendered with photon mapping and a low discrepancy sampler.</w:t>
                                </w:r>
                              </w:ins>
                              <w:bookmarkEnd w:id="1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DD810A0" id="Group 44" o:spid="_x0000_s1067" style="position:absolute;left:0;text-align:left;margin-left:-.3pt;margin-top:21.5pt;width:441.9pt;height:466.6pt;z-index:251700224" coordsize="56121,5925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">
                <v:shape id="Picture 42" o:spid="_x0000_s1068" type="#_x0000_t75" style="position:absolute;width:56121;height:56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">
                  <v:imagedata r:id="rId58" o:title="lowdiscrepancy_256_photonmap_0_20000"/>
                  <v:path arrowok="t"/>
                </v:shape>
                <v:shape id="Text Box 43" o:spid="_x0000_s1069" type="#_x0000_t202" style="position:absolute;top:56673;width:56121;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" stroked="f">
                  <v:textbox style="mso-fit-shape-to-text:t" inset="0,0,0,0">
                    <w:txbxContent>
                      <w:p w14:paraId="62D84AE1" w14:textId="2B54EC85" w:rsidR="0037714E" w:rsidRPr="004E4999" w:rsidRDefault="0037714E" w:rsidP="0037714E">
                        <w:pPr>
                          <w:pStyle w:val="Legenda"/>
                          <w:jc w:val="center"/>
                          <w:rPr>
                            <w:noProof/>
                          </w:rPr>
                          <w:pPrChange w:id="170" w:author="Rafael Antunes" w:date="2016-06-17T13:12:00Z">
                            <w:pPr/>
                          </w:pPrChange>
                        </w:pPr>
                        <w:bookmarkStart w:id="171" w:name="_Toc453942953"/>
                        <w:ins w:id="172" w:author="Rafael Antunes" w:date="2016-06-17T13:12:00Z">
                          <w:r>
                            <w:t xml:space="preserve">Figure </w:t>
                          </w:r>
                          <w:r>
                            <w:fldChar w:fldCharType="begin"/>
                          </w:r>
                          <w:r>
                            <w:instrText xml:space="preserve"> SEQ Figure \* ARABIC </w:instrText>
                          </w:r>
                        </w:ins>
                        <w:r>
                          <w:fldChar w:fldCharType="separate"/>
                        </w:r>
                        <w:ins w:id="173" w:author="Rafael Antunes" w:date="2016-06-17T13:57:00Z">
                          <w:r>
                            <w:rPr>
                              <w:noProof/>
                            </w:rPr>
                            <w:t>12</w:t>
                          </w:r>
                        </w:ins>
                        <w:ins w:id="174" w:author="Rafael Antunes" w:date="2016-06-17T13:12:00Z">
                          <w:r>
                            <w:fldChar w:fldCharType="end"/>
                          </w:r>
                          <w:r>
                            <w:t>. Scene rendered with photon mapping and a low discrepancy sampler.</w:t>
                          </w:r>
                        </w:ins>
                        <w:bookmarkEnd w:id="171"/>
                      </w:p>
                    </w:txbxContent>
                  </v:textbox>
                </v:shape>
                <w10:wrap type="topAndBottom"/>
              </v:group>
            </w:pict>
          </mc:Fallback>
        </mc:AlternateContent>
      </w:r>
    </w:p>
    <w:p w14:paraId="775091CB" w14:textId="500EAF44" w:rsidR="00872400" w:rsidRDefault="00872400">
      <w:pPr>
        <w:rPr>
          <w:ins w:id="175" w:author="Rafael Antunes" w:date="2016-06-17T13:05:00Z"/>
        </w:rPr>
        <w:pPrChange w:id="176" w:author="Rafael Antunes" w:date="2016-06-17T13:05:00Z">
          <w:pPr>
            <w:pStyle w:val="Cabealho3"/>
          </w:pPr>
        </w:pPrChange>
      </w:pPr>
    </w:p>
    <w:p w14:paraId="64A36DA6" w14:textId="3B2D0803" w:rsidR="00872400" w:rsidRPr="00923314" w:rsidRDefault="00626F64">
      <w:pPr>
        <w:spacing w:line="259" w:lineRule="auto"/>
        <w:jc w:val="left"/>
        <w:pPrChange w:id="177" w:author="Rafael Antunes" w:date="2016-06-17T13:13:00Z">
          <w:pPr>
            <w:pStyle w:val="Cabealho3"/>
          </w:pPr>
        </w:pPrChange>
      </w:pPr>
      <w:ins w:id="178" w:author="Rafael Antunes" w:date="2016-06-17T13:12:00Z">
        <w:r>
          <w:br w:type="page"/>
        </w:r>
      </w:ins>
    </w:p>
    <w:p w14:paraId="277CA5D9" w14:textId="77777777" w:rsidR="00AD0F38" w:rsidRDefault="00AD0F38" w:rsidP="00AD0F38">
      <w:pPr>
        <w:pStyle w:val="Cabealho3"/>
        <w:rPr>
          <w:ins w:id="179" w:author="Rafael Antunes" w:date="2016-06-17T13:05:00Z"/>
        </w:rPr>
      </w:pPr>
      <w:bookmarkStart w:id="180" w:name="_Toc453942932"/>
      <w:r>
        <w:lastRenderedPageBreak/>
        <w:t>Random</w:t>
      </w:r>
      <w:bookmarkEnd w:id="180"/>
    </w:p>
    <w:p w14:paraId="571827BE" w14:textId="4B77DA61" w:rsidR="00872400" w:rsidRDefault="00C63505">
      <w:pPr>
        <w:rPr>
          <w:ins w:id="181" w:author="Rafael Antunes" w:date="2016-06-17T13:05:00Z"/>
        </w:rPr>
        <w:pPrChange w:id="182" w:author="Rafael Antunes" w:date="2016-06-17T13:05:00Z">
          <w:pPr>
            <w:pStyle w:val="Cabealho3"/>
          </w:pPr>
        </w:pPrChange>
      </w:pPr>
      <w:r>
        <w:rPr>
          <w:noProof/>
        </w:rPr>
        <mc:AlternateContent>
          <mc:Choice Requires="wpg">
            <w:drawing>
              <wp:anchor distT="0" distB="0" distL="114300" distR="114300" simplePos="0" relativeHeight="251704320" behindDoc="0" locked="0" layoutInCell="1" allowOverlap="1" wp14:anchorId="5001A363" wp14:editId="2C7F07C3">
                <wp:simplePos x="0" y="0"/>
                <wp:positionH relativeFrom="column">
                  <wp:posOffset>-3810</wp:posOffset>
                </wp:positionH>
                <wp:positionV relativeFrom="paragraph">
                  <wp:posOffset>273050</wp:posOffset>
                </wp:positionV>
                <wp:extent cx="5612130" cy="5925820"/>
                <wp:effectExtent l="0" t="0" r="7620" b="0"/>
                <wp:wrapTopAndBottom/>
                <wp:docPr id="47" name="Group 47"/>
                <wp:cNvGraphicFramePr/>
                <a:graphic xmlns:a="http://schemas.openxmlformats.org/drawingml/2006/main">
                  <a:graphicData uri="http://schemas.microsoft.com/office/word/2010/wordprocessingGroup">
                    <wpg:wgp>
                      <wpg:cNvGrpSpPr/>
                      <wpg:grpSpPr>
                        <a:xfrm>
                          <a:off x="0" y="0"/>
                          <a:ext cx="5612130" cy="5925820"/>
                          <a:chOff x="0" y="0"/>
                          <a:chExt cx="5612130" cy="5925820"/>
                        </a:xfrm>
                      </wpg:grpSpPr>
                      <pic:pic xmlns:pic="http://schemas.openxmlformats.org/drawingml/2006/picture">
                        <pic:nvPicPr>
                          <pic:cNvPr id="45" name="Picture 45" descr="D:\Downloads\random_256_photonmap_0_20000.jpg"/>
                          <pic:cNvPicPr>
                            <a:picLocks noChangeAspect="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612130" cy="5612130"/>
                          </a:xfrm>
                          <a:prstGeom prst="rect">
                            <a:avLst/>
                          </a:prstGeom>
                          <a:noFill/>
                          <a:ln>
                            <a:noFill/>
                          </a:ln>
                        </pic:spPr>
                      </pic:pic>
                      <wps:wsp>
                        <wps:cNvPr id="46" name="Text Box 46"/>
                        <wps:cNvSpPr txBox="1"/>
                        <wps:spPr>
                          <a:xfrm>
                            <a:off x="0" y="5667375"/>
                            <a:ext cx="5612130" cy="258445"/>
                          </a:xfrm>
                          <a:prstGeom prst="rect">
                            <a:avLst/>
                          </a:prstGeom>
                          <a:solidFill>
                            <a:prstClr val="white"/>
                          </a:solidFill>
                          <a:ln>
                            <a:noFill/>
                          </a:ln>
                          <a:effectLst/>
                        </wps:spPr>
                        <wps:txbx>
                          <w:txbxContent>
                            <w:p w14:paraId="464BBB82" w14:textId="2713D304" w:rsidR="0037714E" w:rsidRPr="006342E3" w:rsidRDefault="0037714E" w:rsidP="0037714E">
                              <w:pPr>
                                <w:pStyle w:val="Legenda"/>
                                <w:jc w:val="center"/>
                                <w:rPr>
                                  <w:noProof/>
                                </w:rPr>
                                <w:pPrChange w:id="183" w:author="Rafael Antunes" w:date="2016-06-17T13:13:00Z">
                                  <w:pPr/>
                                </w:pPrChange>
                              </w:pPr>
                              <w:bookmarkStart w:id="184" w:name="_Toc453942954"/>
                              <w:ins w:id="185" w:author="Rafael Antunes" w:date="2016-06-17T13:13:00Z">
                                <w:r>
                                  <w:t xml:space="preserve">Figure </w:t>
                                </w:r>
                                <w:r>
                                  <w:fldChar w:fldCharType="begin"/>
                                </w:r>
                                <w:r>
                                  <w:instrText xml:space="preserve"> SEQ Figure \* ARABIC </w:instrText>
                                </w:r>
                              </w:ins>
                              <w:r>
                                <w:fldChar w:fldCharType="separate"/>
                              </w:r>
                              <w:ins w:id="186" w:author="Rafael Antunes" w:date="2016-06-17T13:57:00Z">
                                <w:r>
                                  <w:rPr>
                                    <w:noProof/>
                                  </w:rPr>
                                  <w:t>13</w:t>
                                </w:r>
                              </w:ins>
                              <w:ins w:id="187" w:author="Rafael Antunes" w:date="2016-06-17T13:13:00Z">
                                <w:r>
                                  <w:fldChar w:fldCharType="end"/>
                                </w:r>
                                <w:r>
                                  <w:t>. Scene rendered with photon mapping and a random sampler.</w:t>
                                </w:r>
                              </w:ins>
                              <w:bookmarkEnd w:id="1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001A363" id="Group 47" o:spid="_x0000_s1070" style="position:absolute;left:0;text-align:left;margin-left:-.3pt;margin-top:21.5pt;width:441.9pt;height:466.6pt;z-index:251704320" coordsize="56121,5925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">
                <v:shape id="Picture 45" o:spid="_x0000_s1071" type="#_x0000_t75" style="position:absolute;width:56121;height:56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">
                  <v:imagedata r:id="rId60" o:title="random_256_photonmap_0_20000"/>
                  <v:path arrowok="t"/>
                </v:shape>
                <v:shape id="Text Box 46" o:spid="_x0000_s1072" type="#_x0000_t202" style="position:absolute;top:56673;width:56121;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" stroked="f">
                  <v:textbox style="mso-fit-shape-to-text:t" inset="0,0,0,0">
                    <w:txbxContent>
                      <w:p w14:paraId="464BBB82" w14:textId="2713D304" w:rsidR="0037714E" w:rsidRPr="006342E3" w:rsidRDefault="0037714E" w:rsidP="0037714E">
                        <w:pPr>
                          <w:pStyle w:val="Legenda"/>
                          <w:jc w:val="center"/>
                          <w:rPr>
                            <w:noProof/>
                          </w:rPr>
                          <w:pPrChange w:id="188" w:author="Rafael Antunes" w:date="2016-06-17T13:13:00Z">
                            <w:pPr/>
                          </w:pPrChange>
                        </w:pPr>
                        <w:bookmarkStart w:id="189" w:name="_Toc453942954"/>
                        <w:ins w:id="190" w:author="Rafael Antunes" w:date="2016-06-17T13:13:00Z">
                          <w:r>
                            <w:t xml:space="preserve">Figure </w:t>
                          </w:r>
                          <w:r>
                            <w:fldChar w:fldCharType="begin"/>
                          </w:r>
                          <w:r>
                            <w:instrText xml:space="preserve"> SEQ Figure \* ARABIC </w:instrText>
                          </w:r>
                        </w:ins>
                        <w:r>
                          <w:fldChar w:fldCharType="separate"/>
                        </w:r>
                        <w:ins w:id="191" w:author="Rafael Antunes" w:date="2016-06-17T13:57:00Z">
                          <w:r>
                            <w:rPr>
                              <w:noProof/>
                            </w:rPr>
                            <w:t>13</w:t>
                          </w:r>
                        </w:ins>
                        <w:ins w:id="192" w:author="Rafael Antunes" w:date="2016-06-17T13:13:00Z">
                          <w:r>
                            <w:fldChar w:fldCharType="end"/>
                          </w:r>
                          <w:r>
                            <w:t>. Scene rendered with photon mapping and a random sampler.</w:t>
                          </w:r>
                        </w:ins>
                        <w:bookmarkEnd w:id="189"/>
                      </w:p>
                    </w:txbxContent>
                  </v:textbox>
                </v:shape>
                <w10:wrap type="topAndBottom"/>
              </v:group>
            </w:pict>
          </mc:Fallback>
        </mc:AlternateContent>
      </w:r>
    </w:p>
    <w:p w14:paraId="54B97685" w14:textId="1B2D463B" w:rsidR="00872400" w:rsidRDefault="00872400">
      <w:pPr>
        <w:rPr>
          <w:ins w:id="193" w:author="Rafael Antunes" w:date="2016-06-17T13:05:00Z"/>
        </w:rPr>
        <w:pPrChange w:id="194" w:author="Rafael Antunes" w:date="2016-06-17T13:05:00Z">
          <w:pPr>
            <w:pStyle w:val="Cabealho3"/>
          </w:pPr>
        </w:pPrChange>
      </w:pPr>
    </w:p>
    <w:p w14:paraId="158D8044" w14:textId="08A2E8ED" w:rsidR="00872400" w:rsidRPr="00923314" w:rsidRDefault="00C63505">
      <w:pPr>
        <w:spacing w:line="259" w:lineRule="auto"/>
        <w:jc w:val="left"/>
        <w:pPrChange w:id="195" w:author="Rafael Antunes" w:date="2016-06-17T13:14:00Z">
          <w:pPr>
            <w:pStyle w:val="Cabealho3"/>
          </w:pPr>
        </w:pPrChange>
      </w:pPr>
      <w:ins w:id="196" w:author="Rafael Antunes" w:date="2016-06-17T13:13:00Z">
        <w:r>
          <w:br w:type="page"/>
        </w:r>
      </w:ins>
    </w:p>
    <w:p w14:paraId="73F345C7" w14:textId="0E692591" w:rsidR="00AD0F38" w:rsidRDefault="00AD0F38" w:rsidP="00AD0F38">
      <w:pPr>
        <w:pStyle w:val="Cabealho3"/>
        <w:rPr>
          <w:ins w:id="197" w:author="Rafael Antunes" w:date="2016-06-17T13:15:00Z"/>
        </w:rPr>
      </w:pPr>
      <w:bookmarkStart w:id="198" w:name="_Toc453942933"/>
      <w:r>
        <w:lastRenderedPageBreak/>
        <w:t>Stratified</w:t>
      </w:r>
      <w:bookmarkEnd w:id="198"/>
    </w:p>
    <w:p w14:paraId="325A1304" w14:textId="72D2E837" w:rsidR="00DA197E" w:rsidRPr="00923314" w:rsidRDefault="00DA197E">
      <w:pPr>
        <w:rPr>
          <w:ins w:id="199" w:author="Rafael Antunes" w:date="2016-06-17T13:05:00Z"/>
        </w:rPr>
        <w:pPrChange w:id="200" w:author="Rafael Antunes" w:date="2016-06-17T13:15:00Z">
          <w:pPr>
            <w:pStyle w:val="Cabealho3"/>
          </w:pPr>
        </w:pPrChange>
      </w:pPr>
      <w:r>
        <w:rPr>
          <w:noProof/>
        </w:rPr>
        <mc:AlternateContent>
          <mc:Choice Requires="wpg">
            <w:drawing>
              <wp:anchor distT="0" distB="0" distL="114300" distR="114300" simplePos="0" relativeHeight="251708416" behindDoc="0" locked="0" layoutInCell="1" allowOverlap="1" wp14:anchorId="2CA9AF48" wp14:editId="205981CF">
                <wp:simplePos x="0" y="0"/>
                <wp:positionH relativeFrom="margin">
                  <wp:align>right</wp:align>
                </wp:positionH>
                <wp:positionV relativeFrom="paragraph">
                  <wp:posOffset>234950</wp:posOffset>
                </wp:positionV>
                <wp:extent cx="5612130" cy="5935345"/>
                <wp:effectExtent l="0" t="0" r="7620" b="8255"/>
                <wp:wrapTopAndBottom/>
                <wp:docPr id="50" name="Group 50"/>
                <wp:cNvGraphicFramePr/>
                <a:graphic xmlns:a="http://schemas.openxmlformats.org/drawingml/2006/main">
                  <a:graphicData uri="http://schemas.microsoft.com/office/word/2010/wordprocessingGroup">
                    <wpg:wgp>
                      <wpg:cNvGrpSpPr/>
                      <wpg:grpSpPr>
                        <a:xfrm>
                          <a:off x="0" y="0"/>
                          <a:ext cx="5612130" cy="5935345"/>
                          <a:chOff x="0" y="0"/>
                          <a:chExt cx="5612130" cy="5935345"/>
                        </a:xfrm>
                      </wpg:grpSpPr>
                      <pic:pic xmlns:pic="http://schemas.openxmlformats.org/drawingml/2006/picture">
                        <pic:nvPicPr>
                          <pic:cNvPr id="48" name="Picture 48" descr="D:\Downloads\stratified_16_16_true_photonmap_0_20000.jpg"/>
                          <pic:cNvPicPr>
                            <a:picLocks noChangeAspect="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612130" cy="5612130"/>
                          </a:xfrm>
                          <a:prstGeom prst="rect">
                            <a:avLst/>
                          </a:prstGeom>
                          <a:noFill/>
                          <a:ln>
                            <a:noFill/>
                          </a:ln>
                        </pic:spPr>
                      </pic:pic>
                      <wps:wsp>
                        <wps:cNvPr id="49" name="Text Box 49"/>
                        <wps:cNvSpPr txBox="1"/>
                        <wps:spPr>
                          <a:xfrm>
                            <a:off x="0" y="5676900"/>
                            <a:ext cx="5612130" cy="258445"/>
                          </a:xfrm>
                          <a:prstGeom prst="rect">
                            <a:avLst/>
                          </a:prstGeom>
                          <a:solidFill>
                            <a:prstClr val="white"/>
                          </a:solidFill>
                          <a:ln>
                            <a:noFill/>
                          </a:ln>
                          <a:effectLst/>
                        </wps:spPr>
                        <wps:txbx>
                          <w:txbxContent>
                            <w:p w14:paraId="37076F8C" w14:textId="15F24C2C" w:rsidR="0037714E" w:rsidRPr="009D1A98" w:rsidRDefault="0037714E" w:rsidP="0037714E">
                              <w:pPr>
                                <w:pStyle w:val="Legenda"/>
                                <w:jc w:val="center"/>
                                <w:rPr>
                                  <w:noProof/>
                                </w:rPr>
                                <w:pPrChange w:id="201" w:author="Rafael Antunes" w:date="2016-06-17T13:15:00Z">
                                  <w:pPr/>
                                </w:pPrChange>
                              </w:pPr>
                              <w:bookmarkStart w:id="202" w:name="_Toc453942955"/>
                              <w:ins w:id="203" w:author="Rafael Antunes" w:date="2016-06-17T13:15:00Z">
                                <w:r>
                                  <w:t xml:space="preserve">Figure </w:t>
                                </w:r>
                                <w:r>
                                  <w:fldChar w:fldCharType="begin"/>
                                </w:r>
                                <w:r>
                                  <w:instrText xml:space="preserve"> SEQ Figure \* ARABIC </w:instrText>
                                </w:r>
                              </w:ins>
                              <w:r>
                                <w:fldChar w:fldCharType="separate"/>
                              </w:r>
                              <w:ins w:id="204" w:author="Rafael Antunes" w:date="2016-06-17T13:57:00Z">
                                <w:r>
                                  <w:rPr>
                                    <w:noProof/>
                                  </w:rPr>
                                  <w:t>14</w:t>
                                </w:r>
                              </w:ins>
                              <w:ins w:id="205" w:author="Rafael Antunes" w:date="2016-06-17T13:15:00Z">
                                <w:r>
                                  <w:fldChar w:fldCharType="end"/>
                                </w:r>
                                <w:r>
                                  <w:t>. Scene rendered with photon mapping and a stratified sampler.</w:t>
                                </w:r>
                              </w:ins>
                              <w:bookmarkEnd w:id="2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CA9AF48" id="Group 50" o:spid="_x0000_s1073" style="position:absolute;left:0;text-align:left;margin-left:390.7pt;margin-top:18.5pt;width:441.9pt;height:467.35pt;z-index:251708416;mso-position-horizontal:right;mso-position-horizontal-relative:margin" coordsize="56121,5935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">
                <v:shape id="Picture 48" o:spid="_x0000_s1074" type="#_x0000_t75" style="position:absolute;width:56121;height:56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">
                  <v:imagedata r:id="rId62" o:title="stratified_16_16_true_photonmap_0_20000"/>
                  <v:path arrowok="t"/>
                </v:shape>
                <v:shape id="Text Box 49" o:spid="_x0000_s1075" type="#_x0000_t202" style="position:absolute;top:56769;width:56121;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" stroked="f">
                  <v:textbox style="mso-fit-shape-to-text:t" inset="0,0,0,0">
                    <w:txbxContent>
                      <w:p w14:paraId="37076F8C" w14:textId="15F24C2C" w:rsidR="0037714E" w:rsidRPr="009D1A98" w:rsidRDefault="0037714E" w:rsidP="0037714E">
                        <w:pPr>
                          <w:pStyle w:val="Legenda"/>
                          <w:jc w:val="center"/>
                          <w:rPr>
                            <w:noProof/>
                          </w:rPr>
                          <w:pPrChange w:id="206" w:author="Rafael Antunes" w:date="2016-06-17T13:15:00Z">
                            <w:pPr/>
                          </w:pPrChange>
                        </w:pPr>
                        <w:bookmarkStart w:id="207" w:name="_Toc453942955"/>
                        <w:ins w:id="208" w:author="Rafael Antunes" w:date="2016-06-17T13:15:00Z">
                          <w:r>
                            <w:t xml:space="preserve">Figure </w:t>
                          </w:r>
                          <w:r>
                            <w:fldChar w:fldCharType="begin"/>
                          </w:r>
                          <w:r>
                            <w:instrText xml:space="preserve"> SEQ Figure \* ARABIC </w:instrText>
                          </w:r>
                        </w:ins>
                        <w:r>
                          <w:fldChar w:fldCharType="separate"/>
                        </w:r>
                        <w:ins w:id="209" w:author="Rafael Antunes" w:date="2016-06-17T13:57:00Z">
                          <w:r>
                            <w:rPr>
                              <w:noProof/>
                            </w:rPr>
                            <w:t>14</w:t>
                          </w:r>
                        </w:ins>
                        <w:ins w:id="210" w:author="Rafael Antunes" w:date="2016-06-17T13:15:00Z">
                          <w:r>
                            <w:fldChar w:fldCharType="end"/>
                          </w:r>
                          <w:r>
                            <w:t>. Scene rendered with photon mapping and a stratified sampler.</w:t>
                          </w:r>
                        </w:ins>
                        <w:bookmarkEnd w:id="207"/>
                      </w:p>
                    </w:txbxContent>
                  </v:textbox>
                </v:shape>
                <w10:wrap type="topAndBottom" anchorx="margin"/>
              </v:group>
            </w:pict>
          </mc:Fallback>
        </mc:AlternateContent>
      </w:r>
    </w:p>
    <w:p w14:paraId="65585346" w14:textId="68E061D9" w:rsidR="00872400" w:rsidDel="0053033D" w:rsidRDefault="00872400" w:rsidP="00897136">
      <w:pPr>
        <w:rPr>
          <w:del w:id="211" w:author="Rafael Antunes" w:date="2016-06-17T13:15:00Z"/>
        </w:rPr>
      </w:pPr>
    </w:p>
    <w:p w14:paraId="0316BAB2" w14:textId="77777777" w:rsidR="0053033D" w:rsidRDefault="0053033D">
      <w:pPr>
        <w:spacing w:line="259" w:lineRule="auto"/>
        <w:jc w:val="left"/>
        <w:rPr>
          <w:ins w:id="212" w:author="Rafael Antunes" w:date="2016-06-17T13:21:00Z"/>
        </w:rPr>
        <w:pPrChange w:id="213" w:author="Rafael Antunes" w:date="2016-06-17T13:21:00Z">
          <w:pPr/>
        </w:pPrChange>
      </w:pPr>
    </w:p>
    <w:p w14:paraId="6BFD4AE5" w14:textId="47F2EA3D" w:rsidR="00AD0F38" w:rsidDel="0053033D" w:rsidRDefault="0053033D">
      <w:pPr>
        <w:spacing w:line="259" w:lineRule="auto"/>
        <w:jc w:val="left"/>
        <w:rPr>
          <w:del w:id="214" w:author="Rafael Antunes" w:date="2016-06-17T13:21:00Z"/>
        </w:rPr>
        <w:pPrChange w:id="215" w:author="Rafael Antunes" w:date="2016-06-17T13:21:00Z">
          <w:pPr/>
        </w:pPrChange>
      </w:pPr>
      <w:ins w:id="216" w:author="Rafael Antunes" w:date="2016-06-17T13:21:00Z">
        <w:r>
          <w:br w:type="page"/>
        </w:r>
      </w:ins>
    </w:p>
    <w:p w14:paraId="467D190B" w14:textId="77777777" w:rsidR="00897136" w:rsidDel="0053033D" w:rsidRDefault="00897136" w:rsidP="00897136">
      <w:pPr>
        <w:rPr>
          <w:del w:id="217" w:author="Rafael Antunes" w:date="2016-06-17T13:15:00Z"/>
        </w:rPr>
      </w:pPr>
    </w:p>
    <w:p w14:paraId="0DE46354" w14:textId="18EE6770" w:rsidR="0053033D" w:rsidRPr="00AD0F38" w:rsidRDefault="0053033D" w:rsidP="0053033D">
      <w:pPr>
        <w:pStyle w:val="Cabealho2"/>
        <w:rPr>
          <w:ins w:id="218" w:author="Rafael Antunes" w:date="2016-06-17T13:21:00Z"/>
        </w:rPr>
      </w:pPr>
      <w:bookmarkStart w:id="219" w:name="_Toc453942934"/>
      <w:ins w:id="220" w:author="Rafael Antunes" w:date="2016-06-17T13:21:00Z">
        <w:r>
          <w:t xml:space="preserve">Photon Map </w:t>
        </w:r>
        <w:proofErr w:type="gramStart"/>
        <w:r>
          <w:t>With</w:t>
        </w:r>
        <w:proofErr w:type="gramEnd"/>
        <w:r>
          <w:t xml:space="preserve"> Caustic Photons</w:t>
        </w:r>
        <w:bookmarkEnd w:id="219"/>
      </w:ins>
    </w:p>
    <w:p w14:paraId="11DB4EA1" w14:textId="16A15D57" w:rsidR="0053033D" w:rsidRDefault="0037714E" w:rsidP="00BF098D">
      <w:pPr>
        <w:spacing w:line="276" w:lineRule="auto"/>
        <w:rPr>
          <w:ins w:id="221" w:author="Rafael Antunes" w:date="2016-06-17T13:27:00Z"/>
        </w:rPr>
      </w:pPr>
      <w:r>
        <w:tab/>
        <w:t>With the insertion of the Caustic Photons the final images get even better look</w:t>
      </w:r>
      <w:r w:rsidR="00BF098D">
        <w:t>, nearly what we pretend from it</w:t>
      </w:r>
      <w:r>
        <w:t xml:space="preserve">. </w:t>
      </w:r>
      <w:r w:rsidR="00BF098D">
        <w:t>Yet</w:t>
      </w:r>
      <w:r w:rsidR="00564C47">
        <w:t xml:space="preserve">, like it was expected, we </w:t>
      </w:r>
      <w:r w:rsidR="00BF098D">
        <w:t>there was</w:t>
      </w:r>
      <w:r w:rsidR="00564C47">
        <w:t xml:space="preserve"> another increase on the rendering time</w:t>
      </w:r>
      <w:r w:rsidR="00BF098D">
        <w:t>, which was approximately three times bigger comparing with the last implementation (Photo Map Without Caustic Photons) and almost 100 times bigger associating with Path Tracing</w:t>
      </w:r>
      <w:r w:rsidR="00564C47">
        <w:t>.</w:t>
      </w:r>
      <w:r w:rsidR="00BF098D">
        <w:t xml:space="preserve"> </w:t>
      </w:r>
    </w:p>
    <w:p w14:paraId="36EE4127" w14:textId="1F906C20" w:rsidR="00101E45" w:rsidRDefault="00BF098D" w:rsidP="00BF098D">
      <w:pPr>
        <w:spacing w:line="276" w:lineRule="auto"/>
        <w:rPr>
          <w:ins w:id="222" w:author="Rafael Antunes" w:date="2016-06-17T13:27:00Z"/>
        </w:rPr>
      </w:pPr>
      <w:r>
        <w:tab/>
        <w:t>Finally, the rendered image has caustics shadows, although they are not as we were guessing. According with the reference image, the caustic shadows must be much more well-defined, and not so glossy. Maybe this problem can be solved b</w:t>
      </w:r>
      <w:r w:rsidR="00DC5C5F">
        <w:t>y changing the values of the variables that we considered as static</w:t>
      </w:r>
      <w:bookmarkStart w:id="223" w:name="_GoBack"/>
      <w:bookmarkEnd w:id="223"/>
      <w:r w:rsidR="00DC5C5F">
        <w:t xml:space="preserve">. </w:t>
      </w:r>
      <w:r>
        <w:t>The previous problems related with the intersection of the planes, still persist, even on the reference image.</w:t>
      </w:r>
    </w:p>
    <w:p w14:paraId="071949A9" w14:textId="6926EDCC" w:rsidR="00101E45" w:rsidRDefault="0037714E">
      <w:pPr>
        <w:spacing w:line="259" w:lineRule="auto"/>
        <w:jc w:val="left"/>
        <w:rPr>
          <w:ins w:id="224" w:author="Rafael Antunes" w:date="2016-06-17T13:21:00Z"/>
        </w:rPr>
        <w:pPrChange w:id="225" w:author="Rafael Antunes" w:date="2016-06-17T13:27:00Z">
          <w:pPr/>
        </w:pPrChange>
      </w:pPr>
      <w:r>
        <w:rPr>
          <w:noProof/>
        </w:rPr>
        <mc:AlternateContent>
          <mc:Choice Requires="wpg">
            <w:drawing>
              <wp:anchor distT="0" distB="0" distL="114300" distR="114300" simplePos="0" relativeHeight="251721728" behindDoc="0" locked="0" layoutInCell="1" allowOverlap="1" wp14:anchorId="2D28FCAD" wp14:editId="628C7681">
                <wp:simplePos x="0" y="0"/>
                <wp:positionH relativeFrom="margin">
                  <wp:posOffset>520065</wp:posOffset>
                </wp:positionH>
                <wp:positionV relativeFrom="paragraph">
                  <wp:posOffset>316230</wp:posOffset>
                </wp:positionV>
                <wp:extent cx="4572000" cy="3190240"/>
                <wp:effectExtent l="0" t="0" r="0" b="0"/>
                <wp:wrapTopAndBottom/>
                <wp:docPr id="61" name="Group 61"/>
                <wp:cNvGraphicFramePr/>
                <a:graphic xmlns:a="http://schemas.openxmlformats.org/drawingml/2006/main">
                  <a:graphicData uri="http://schemas.microsoft.com/office/word/2010/wordprocessingGroup">
                    <wpg:wgp>
                      <wpg:cNvGrpSpPr/>
                      <wpg:grpSpPr>
                        <a:xfrm>
                          <a:off x="0" y="0"/>
                          <a:ext cx="4572000" cy="3190240"/>
                          <a:chOff x="0" y="0"/>
                          <a:chExt cx="4572000" cy="3190240"/>
                        </a:xfrm>
                      </wpg:grpSpPr>
                      <wpg:graphicFrame>
                        <wpg:cNvPr id="59" name="Chart 59"/>
                        <wpg:cNvFrPr/>
                        <wpg:xfrm>
                          <a:off x="0" y="0"/>
                          <a:ext cx="4572000" cy="2743200"/>
                        </wpg:xfrm>
                        <a:graphic>
                          <a:graphicData uri="http://schemas.openxmlformats.org/drawingml/2006/chart">
                            <c:chart xmlns:c="http://schemas.openxmlformats.org/drawingml/2006/chart" xmlns:r="http://schemas.openxmlformats.org/officeDocument/2006/relationships" r:id="rId63"/>
                          </a:graphicData>
                        </a:graphic>
                      </wpg:graphicFrame>
                      <wps:wsp>
                        <wps:cNvPr id="60" name="Text Box 60"/>
                        <wps:cNvSpPr txBox="1"/>
                        <wps:spPr>
                          <a:xfrm>
                            <a:off x="0" y="2800350"/>
                            <a:ext cx="4572000" cy="389890"/>
                          </a:xfrm>
                          <a:prstGeom prst="rect">
                            <a:avLst/>
                          </a:prstGeom>
                          <a:solidFill>
                            <a:prstClr val="white"/>
                          </a:solidFill>
                          <a:ln>
                            <a:noFill/>
                          </a:ln>
                          <a:effectLst/>
                        </wps:spPr>
                        <wps:txbx>
                          <w:txbxContent>
                            <w:p w14:paraId="39C1C1AA" w14:textId="31F74570" w:rsidR="0037714E" w:rsidRPr="00C54DBB" w:rsidRDefault="0037714E" w:rsidP="0037714E">
                              <w:pPr>
                                <w:pStyle w:val="Legenda"/>
                                <w:jc w:val="center"/>
                                <w:rPr>
                                  <w:noProof/>
                                </w:rPr>
                                <w:pPrChange w:id="226" w:author="Rafael Antunes" w:date="2016-06-17T13:48:00Z">
                                  <w:pPr/>
                                </w:pPrChange>
                              </w:pPr>
                              <w:ins w:id="227" w:author="Rafael Antunes" w:date="2016-06-17T13:48:00Z">
                                <w:r>
                                  <w:t xml:space="preserve">Graph </w:t>
                                </w:r>
                                <w:r>
                                  <w:fldChar w:fldCharType="begin"/>
                                </w:r>
                                <w:r>
                                  <w:instrText xml:space="preserve"> SEQ Graph \* ARABIC </w:instrText>
                                </w:r>
                              </w:ins>
                              <w:r>
                                <w:fldChar w:fldCharType="separate"/>
                              </w:r>
                              <w:r>
                                <w:rPr>
                                  <w:noProof/>
                                </w:rPr>
                                <w:t>4</w:t>
                              </w:r>
                              <w:ins w:id="228" w:author="Rafael Antunes" w:date="2016-06-17T13:48:00Z">
                                <w:r>
                                  <w:fldChar w:fldCharType="end"/>
                                </w:r>
                                <w:r>
                                  <w:t xml:space="preserve">. </w:t>
                                </w:r>
                              </w:ins>
                              <w:ins w:id="229" w:author="Rafael Antunes" w:date="2016-06-17T13:50:00Z">
                                <w:r w:rsidRPr="00676BFF">
                                  <w:t>Rendering time comparison</w:t>
                                </w:r>
                                <w:r>
                                  <w:t xml:space="preserve"> between samplers using the photon map</w:t>
                                </w:r>
                                <w:r w:rsidRPr="00676BFF">
                                  <w:t xml:space="preserve"> tracing surface integrator</w:t>
                                </w:r>
                                <w:r>
                                  <w:t xml:space="preserve"> with 10.000 caustic photons</w:t>
                                </w:r>
                                <w:r w:rsidRPr="00676BFF">
                                  <w:t>.</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D28FCAD" id="Group 61" o:spid="_x0000_s1076" style="position:absolute;margin-left:40.95pt;margin-top:24.9pt;width:5in;height:251.2pt;z-index:251721728;mso-position-horizontal-relative:margin" coordsize="45720,31902" o:gfxdata="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">
                <v:shape id="Chart 59" o:spid="_x0000_s1077" type="#_x0000_t75" style="position:absolute;left:-60;top:-60;width:45840;height:2755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">
                  <v:imagedata r:id="rId64" o:title=""/>
                  <o:lock v:ext="edit" aspectratio="f"/>
                </v:shape>
                <v:shape id="Text Box 60" o:spid="_x0000_s1078" type="#_x0000_t202" style="position:absolute;top:28003;width:45720;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" stroked="f">
                  <v:textbox style="mso-fit-shape-to-text:t" inset="0,0,0,0">
                    <w:txbxContent>
                      <w:p w14:paraId="39C1C1AA" w14:textId="31F74570" w:rsidR="0037714E" w:rsidRPr="00C54DBB" w:rsidRDefault="0037714E" w:rsidP="0037714E">
                        <w:pPr>
                          <w:pStyle w:val="Legenda"/>
                          <w:jc w:val="center"/>
                          <w:rPr>
                            <w:noProof/>
                          </w:rPr>
                          <w:pPrChange w:id="230" w:author="Rafael Antunes" w:date="2016-06-17T13:48:00Z">
                            <w:pPr/>
                          </w:pPrChange>
                        </w:pPr>
                        <w:ins w:id="231" w:author="Rafael Antunes" w:date="2016-06-17T13:48:00Z">
                          <w:r>
                            <w:t xml:space="preserve">Graph </w:t>
                          </w:r>
                          <w:r>
                            <w:fldChar w:fldCharType="begin"/>
                          </w:r>
                          <w:r>
                            <w:instrText xml:space="preserve"> SEQ Graph \* ARABIC </w:instrText>
                          </w:r>
                        </w:ins>
                        <w:r>
                          <w:fldChar w:fldCharType="separate"/>
                        </w:r>
                        <w:r>
                          <w:rPr>
                            <w:noProof/>
                          </w:rPr>
                          <w:t>4</w:t>
                        </w:r>
                        <w:ins w:id="232" w:author="Rafael Antunes" w:date="2016-06-17T13:48:00Z">
                          <w:r>
                            <w:fldChar w:fldCharType="end"/>
                          </w:r>
                          <w:r>
                            <w:t xml:space="preserve">. </w:t>
                          </w:r>
                        </w:ins>
                        <w:ins w:id="233" w:author="Rafael Antunes" w:date="2016-06-17T13:50:00Z">
                          <w:r w:rsidRPr="00676BFF">
                            <w:t>Rendering time comparison</w:t>
                          </w:r>
                          <w:r>
                            <w:t xml:space="preserve"> between samplers using the photon map</w:t>
                          </w:r>
                          <w:r w:rsidRPr="00676BFF">
                            <w:t xml:space="preserve"> tracing surface integrator</w:t>
                          </w:r>
                          <w:r>
                            <w:t xml:space="preserve"> with 10.000 caustic photons</w:t>
                          </w:r>
                          <w:r w:rsidRPr="00676BFF">
                            <w:t>.</w:t>
                          </w:r>
                        </w:ins>
                      </w:p>
                    </w:txbxContent>
                  </v:textbox>
                </v:shape>
                <w10:wrap type="topAndBottom" anchorx="margin"/>
              </v:group>
              <o:OLEObject Type="Embed" ProgID="Excel.Chart.8" ShapeID="Chart 59" DrawAspect="Content" ObjectID="_1527691978" r:id="rId65">
                <o:FieldCodes>\s</o:FieldCodes>
              </o:OLEObject>
            </w:pict>
          </mc:Fallback>
        </mc:AlternateContent>
      </w:r>
      <w:ins w:id="234" w:author="Rafael Antunes" w:date="2016-06-17T13:27:00Z">
        <w:r w:rsidR="00101E45">
          <w:br w:type="page"/>
        </w:r>
      </w:ins>
    </w:p>
    <w:p w14:paraId="256424CC" w14:textId="437D5ED4" w:rsidR="0053033D" w:rsidRDefault="00101E45">
      <w:pPr>
        <w:pStyle w:val="Cabealho3"/>
        <w:rPr>
          <w:ins w:id="235" w:author="Rafael Antunes" w:date="2016-06-17T13:27:00Z"/>
        </w:rPr>
        <w:pPrChange w:id="236" w:author="Rafael Antunes" w:date="2016-06-17T13:56:00Z">
          <w:pPr/>
        </w:pPrChange>
      </w:pPr>
      <w:bookmarkStart w:id="237" w:name="_Toc453942935"/>
      <w:ins w:id="238" w:author="Rafael Antunes" w:date="2016-06-17T13:30:00Z">
        <w:r>
          <w:lastRenderedPageBreak/>
          <w:t>Best Candidate</w:t>
        </w:r>
      </w:ins>
      <w:bookmarkEnd w:id="237"/>
    </w:p>
    <w:p w14:paraId="715193E5" w14:textId="5AC7D102" w:rsidR="00101E45" w:rsidRDefault="00771B70">
      <w:pPr>
        <w:rPr>
          <w:ins w:id="239" w:author="Rafael Antunes" w:date="2016-06-17T13:27:00Z"/>
        </w:rPr>
      </w:pPr>
      <w:ins w:id="240" w:author="Rafael Antunes" w:date="2016-06-17T13:30:00Z">
        <w:r w:rsidRPr="00101E45">
          <w:rPr>
            <w:noProof/>
          </w:rPr>
          <w:drawing>
            <wp:anchor distT="0" distB="0" distL="114300" distR="114300" simplePos="0" relativeHeight="251709440" behindDoc="0" locked="0" layoutInCell="1" allowOverlap="1" wp14:anchorId="551D4D2B" wp14:editId="321AF12A">
              <wp:simplePos x="0" y="0"/>
              <wp:positionH relativeFrom="margin">
                <wp:align>right</wp:align>
              </wp:positionH>
              <wp:positionV relativeFrom="paragraph">
                <wp:posOffset>252730</wp:posOffset>
              </wp:positionV>
              <wp:extent cx="5612130" cy="5612130"/>
              <wp:effectExtent l="0" t="0" r="7620" b="7620"/>
              <wp:wrapTopAndBottom/>
              <wp:docPr id="52" name="Picture 52" descr="D:\Downloads\bestcandidate_256_photonmap_10000_200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Downloads\bestcandidate_256_photonmap_10000_20000.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612130" cy="5612130"/>
                      </a:xfrm>
                      <a:prstGeom prst="rect">
                        <a:avLst/>
                      </a:prstGeom>
                      <a:noFill/>
                      <a:ln>
                        <a:noFill/>
                      </a:ln>
                    </pic:spPr>
                  </pic:pic>
                </a:graphicData>
              </a:graphic>
              <wp14:sizeRelH relativeFrom="page">
                <wp14:pctWidth>0</wp14:pctWidth>
              </wp14:sizeRelH>
              <wp14:sizeRelV relativeFrom="page">
                <wp14:pctHeight>0</wp14:pctHeight>
              </wp14:sizeRelV>
            </wp:anchor>
          </w:drawing>
        </w:r>
      </w:ins>
    </w:p>
    <w:p w14:paraId="60E2ECA4" w14:textId="455B4DE3" w:rsidR="00101E45" w:rsidRDefault="00101E45">
      <w:pPr>
        <w:rPr>
          <w:ins w:id="241" w:author="Rafael Antunes" w:date="2016-06-17T13:27:00Z"/>
        </w:rPr>
      </w:pPr>
      <w:ins w:id="242" w:author="Rafael Antunes" w:date="2016-06-17T13:30:00Z">
        <w:r>
          <w:rPr>
            <w:noProof/>
          </w:rPr>
          <mc:AlternateContent>
            <mc:Choice Requires="wps">
              <w:drawing>
                <wp:anchor distT="0" distB="0" distL="114300" distR="114300" simplePos="0" relativeHeight="251711488" behindDoc="0" locked="0" layoutInCell="1" allowOverlap="1" wp14:anchorId="15C0D5A2" wp14:editId="4EA2B492">
                  <wp:simplePos x="0" y="0"/>
                  <wp:positionH relativeFrom="column">
                    <wp:posOffset>-3810</wp:posOffset>
                  </wp:positionH>
                  <wp:positionV relativeFrom="paragraph">
                    <wp:posOffset>5668010</wp:posOffset>
                  </wp:positionV>
                  <wp:extent cx="5612130" cy="635"/>
                  <wp:effectExtent l="0" t="0" r="0" b="0"/>
                  <wp:wrapTopAndBottom/>
                  <wp:docPr id="53" name="Text Box 53"/>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a:effectLst/>
                        </wps:spPr>
                        <wps:txbx>
                          <w:txbxContent>
                            <w:p w14:paraId="37C7CDD0" w14:textId="7ABFA449" w:rsidR="0037714E" w:rsidRPr="002C0A98" w:rsidRDefault="0037714E" w:rsidP="0037714E">
                              <w:pPr>
                                <w:pStyle w:val="Legenda"/>
                                <w:jc w:val="center"/>
                                <w:rPr>
                                  <w:noProof/>
                                </w:rPr>
                                <w:pPrChange w:id="243" w:author="Rafael Antunes" w:date="2016-06-17T13:30:00Z">
                                  <w:pPr/>
                                </w:pPrChange>
                              </w:pPr>
                              <w:bookmarkStart w:id="244" w:name="_Toc453942956"/>
                              <w:ins w:id="245" w:author="Rafael Antunes" w:date="2016-06-17T13:30:00Z">
                                <w:r>
                                  <w:t xml:space="preserve">Figure </w:t>
                                </w:r>
                                <w:r>
                                  <w:fldChar w:fldCharType="begin"/>
                                </w:r>
                                <w:r>
                                  <w:instrText xml:space="preserve"> SEQ Figure \* ARABIC </w:instrText>
                                </w:r>
                              </w:ins>
                              <w:r>
                                <w:fldChar w:fldCharType="separate"/>
                              </w:r>
                              <w:ins w:id="246" w:author="Rafael Antunes" w:date="2016-06-17T13:57:00Z">
                                <w:r>
                                  <w:rPr>
                                    <w:noProof/>
                                  </w:rPr>
                                  <w:t>15</w:t>
                                </w:r>
                              </w:ins>
                              <w:ins w:id="247" w:author="Rafael Antunes" w:date="2016-06-17T13:30:00Z">
                                <w:r>
                                  <w:fldChar w:fldCharType="end"/>
                                </w:r>
                                <w:r>
                                  <w:t>. Scene rendered with photon mapping</w:t>
                                </w:r>
                              </w:ins>
                              <w:ins w:id="248" w:author="Rafael Antunes" w:date="2016-06-17T13:35:00Z">
                                <w:r>
                                  <w:t xml:space="preserve"> (with caustic photons)</w:t>
                                </w:r>
                              </w:ins>
                              <w:ins w:id="249" w:author="Rafael Antunes" w:date="2016-06-17T13:30:00Z">
                                <w:r>
                                  <w:t xml:space="preserve"> and a </w:t>
                                </w:r>
                              </w:ins>
                              <w:ins w:id="250" w:author="Rafael Antunes" w:date="2016-06-17T13:32:00Z">
                                <w:r>
                                  <w:t>best candidate</w:t>
                                </w:r>
                              </w:ins>
                              <w:ins w:id="251" w:author="Rafael Antunes" w:date="2016-06-17T13:30:00Z">
                                <w:r>
                                  <w:t xml:space="preserve"> sampler.</w:t>
                                </w:r>
                              </w:ins>
                              <w:bookmarkEnd w:id="2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C0D5A2" id="Text Box 53" o:spid="_x0000_s1079" type="#_x0000_t202" style="position:absolute;left:0;text-align:left;margin-left:-.3pt;margin-top:446.3pt;width:441.9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" stroked="f">
                  <v:textbox style="mso-fit-shape-to-text:t" inset="0,0,0,0">
                    <w:txbxContent>
                      <w:p w14:paraId="37C7CDD0" w14:textId="7ABFA449" w:rsidR="0037714E" w:rsidRPr="002C0A98" w:rsidRDefault="0037714E" w:rsidP="0037714E">
                        <w:pPr>
                          <w:pStyle w:val="Legenda"/>
                          <w:jc w:val="center"/>
                          <w:rPr>
                            <w:noProof/>
                          </w:rPr>
                          <w:pPrChange w:id="252" w:author="Rafael Antunes" w:date="2016-06-17T13:30:00Z">
                            <w:pPr/>
                          </w:pPrChange>
                        </w:pPr>
                        <w:bookmarkStart w:id="253" w:name="_Toc453942956"/>
                        <w:ins w:id="254" w:author="Rafael Antunes" w:date="2016-06-17T13:30:00Z">
                          <w:r>
                            <w:t xml:space="preserve">Figure </w:t>
                          </w:r>
                          <w:r>
                            <w:fldChar w:fldCharType="begin"/>
                          </w:r>
                          <w:r>
                            <w:instrText xml:space="preserve"> SEQ Figure \* ARABIC </w:instrText>
                          </w:r>
                        </w:ins>
                        <w:r>
                          <w:fldChar w:fldCharType="separate"/>
                        </w:r>
                        <w:ins w:id="255" w:author="Rafael Antunes" w:date="2016-06-17T13:57:00Z">
                          <w:r>
                            <w:rPr>
                              <w:noProof/>
                            </w:rPr>
                            <w:t>15</w:t>
                          </w:r>
                        </w:ins>
                        <w:ins w:id="256" w:author="Rafael Antunes" w:date="2016-06-17T13:30:00Z">
                          <w:r>
                            <w:fldChar w:fldCharType="end"/>
                          </w:r>
                          <w:r>
                            <w:t>. Scene rendered with photon mapping</w:t>
                          </w:r>
                        </w:ins>
                        <w:ins w:id="257" w:author="Rafael Antunes" w:date="2016-06-17T13:35:00Z">
                          <w:r>
                            <w:t xml:space="preserve"> (with caustic photons)</w:t>
                          </w:r>
                        </w:ins>
                        <w:ins w:id="258" w:author="Rafael Antunes" w:date="2016-06-17T13:30:00Z">
                          <w:r>
                            <w:t xml:space="preserve"> and a </w:t>
                          </w:r>
                        </w:ins>
                        <w:ins w:id="259" w:author="Rafael Antunes" w:date="2016-06-17T13:32:00Z">
                          <w:r>
                            <w:t>best candidate</w:t>
                          </w:r>
                        </w:ins>
                        <w:ins w:id="260" w:author="Rafael Antunes" w:date="2016-06-17T13:30:00Z">
                          <w:r>
                            <w:t xml:space="preserve"> sampler.</w:t>
                          </w:r>
                        </w:ins>
                        <w:bookmarkEnd w:id="253"/>
                      </w:p>
                    </w:txbxContent>
                  </v:textbox>
                  <w10:wrap type="topAndBottom"/>
                </v:shape>
              </w:pict>
            </mc:Fallback>
          </mc:AlternateContent>
        </w:r>
      </w:ins>
    </w:p>
    <w:p w14:paraId="7C9D3B06" w14:textId="54173F5C" w:rsidR="00101E45" w:rsidRDefault="00101E45">
      <w:pPr>
        <w:spacing w:line="259" w:lineRule="auto"/>
        <w:jc w:val="left"/>
        <w:rPr>
          <w:ins w:id="261" w:author="Rafael Antunes" w:date="2016-06-17T13:27:00Z"/>
        </w:rPr>
      </w:pPr>
      <w:ins w:id="262" w:author="Rafael Antunes" w:date="2016-06-17T13:27:00Z">
        <w:r>
          <w:br w:type="page"/>
        </w:r>
      </w:ins>
    </w:p>
    <w:p w14:paraId="1AE69819" w14:textId="60C2227F" w:rsidR="00101E45" w:rsidRDefault="00101E45">
      <w:pPr>
        <w:pStyle w:val="Cabealho3"/>
        <w:rPr>
          <w:ins w:id="263" w:author="Rafael Antunes" w:date="2016-06-17T13:34:00Z"/>
        </w:rPr>
        <w:pPrChange w:id="264" w:author="Rafael Antunes" w:date="2016-06-17T13:56:00Z">
          <w:pPr/>
        </w:pPrChange>
      </w:pPr>
      <w:bookmarkStart w:id="265" w:name="_Toc453942936"/>
      <w:proofErr w:type="spellStart"/>
      <w:ins w:id="266" w:author="Rafael Antunes" w:date="2016-06-17T13:34:00Z">
        <w:r>
          <w:lastRenderedPageBreak/>
          <w:t>Halton</w:t>
        </w:r>
        <w:bookmarkEnd w:id="265"/>
        <w:proofErr w:type="spellEnd"/>
      </w:ins>
    </w:p>
    <w:p w14:paraId="16589E6B" w14:textId="77777777" w:rsidR="00101E45" w:rsidRDefault="00101E45">
      <w:pPr>
        <w:rPr>
          <w:ins w:id="267" w:author="Rafael Antunes" w:date="2016-06-17T13:34:00Z"/>
        </w:rPr>
      </w:pPr>
    </w:p>
    <w:p w14:paraId="12B241C0" w14:textId="61C7FEE9" w:rsidR="00101E45" w:rsidRPr="00101E45" w:rsidRDefault="00101E45">
      <w:pPr>
        <w:rPr>
          <w:ins w:id="268" w:author="Rafael Antunes" w:date="2016-06-17T13:21:00Z"/>
        </w:rPr>
      </w:pPr>
      <w:ins w:id="269" w:author="Rafael Antunes" w:date="2016-06-17T13:34:00Z">
        <w:r>
          <w:rPr>
            <w:noProof/>
          </w:rPr>
          <mc:AlternateContent>
            <mc:Choice Requires="wps">
              <w:drawing>
                <wp:anchor distT="0" distB="0" distL="114300" distR="114300" simplePos="0" relativeHeight="251714560" behindDoc="0" locked="0" layoutInCell="1" allowOverlap="1" wp14:anchorId="508B0949" wp14:editId="52F6167C">
                  <wp:simplePos x="0" y="0"/>
                  <wp:positionH relativeFrom="column">
                    <wp:posOffset>-3810</wp:posOffset>
                  </wp:positionH>
                  <wp:positionV relativeFrom="paragraph">
                    <wp:posOffset>5668010</wp:posOffset>
                  </wp:positionV>
                  <wp:extent cx="5612130" cy="635"/>
                  <wp:effectExtent l="0" t="0" r="0" b="0"/>
                  <wp:wrapTopAndBottom/>
                  <wp:docPr id="55" name="Text Box 55"/>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a:effectLst/>
                        </wps:spPr>
                        <wps:txbx>
                          <w:txbxContent>
                            <w:p w14:paraId="65290173" w14:textId="4A1F39C1" w:rsidR="0037714E" w:rsidRPr="006C7D22" w:rsidRDefault="0037714E" w:rsidP="0037714E">
                              <w:pPr>
                                <w:pStyle w:val="Legenda"/>
                                <w:jc w:val="center"/>
                                <w:rPr>
                                  <w:noProof/>
                                </w:rPr>
                                <w:pPrChange w:id="270" w:author="Rafael Antunes" w:date="2016-06-17T13:34:00Z">
                                  <w:pPr/>
                                </w:pPrChange>
                              </w:pPr>
                              <w:bookmarkStart w:id="271" w:name="_Toc453942957"/>
                              <w:ins w:id="272" w:author="Rafael Antunes" w:date="2016-06-17T13:34:00Z">
                                <w:r>
                                  <w:t xml:space="preserve">Figure </w:t>
                                </w:r>
                                <w:r>
                                  <w:fldChar w:fldCharType="begin"/>
                                </w:r>
                                <w:r>
                                  <w:instrText xml:space="preserve"> SEQ Figure \* ARABIC </w:instrText>
                                </w:r>
                              </w:ins>
                              <w:r>
                                <w:fldChar w:fldCharType="separate"/>
                              </w:r>
                              <w:ins w:id="273" w:author="Rafael Antunes" w:date="2016-06-17T13:57:00Z">
                                <w:r>
                                  <w:rPr>
                                    <w:noProof/>
                                  </w:rPr>
                                  <w:t>16</w:t>
                                </w:r>
                              </w:ins>
                              <w:ins w:id="274" w:author="Rafael Antunes" w:date="2016-06-17T13:34:00Z">
                                <w:r>
                                  <w:fldChar w:fldCharType="end"/>
                                </w:r>
                              </w:ins>
                              <w:ins w:id="275" w:author="Rafael Antunes" w:date="2016-06-17T13:35:00Z">
                                <w:r>
                                  <w:t xml:space="preserve">. Scene rendered with photon mapping (with caustic photons) and a </w:t>
                                </w:r>
                                <w:proofErr w:type="spellStart"/>
                                <w:r>
                                  <w:t>halton</w:t>
                                </w:r>
                                <w:proofErr w:type="spellEnd"/>
                                <w:r>
                                  <w:t xml:space="preserve"> sampler.</w:t>
                                </w:r>
                              </w:ins>
                              <w:bookmarkEnd w:id="2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8B0949" id="Text Box 55" o:spid="_x0000_s1080" type="#_x0000_t202" style="position:absolute;left:0;text-align:left;margin-left:-.3pt;margin-top:446.3pt;width:441.9pt;height:.05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" stroked="f">
                  <v:textbox style="mso-fit-shape-to-text:t" inset="0,0,0,0">
                    <w:txbxContent>
                      <w:p w14:paraId="65290173" w14:textId="4A1F39C1" w:rsidR="0037714E" w:rsidRPr="006C7D22" w:rsidRDefault="0037714E" w:rsidP="0037714E">
                        <w:pPr>
                          <w:pStyle w:val="Legenda"/>
                          <w:jc w:val="center"/>
                          <w:rPr>
                            <w:noProof/>
                          </w:rPr>
                          <w:pPrChange w:id="276" w:author="Rafael Antunes" w:date="2016-06-17T13:34:00Z">
                            <w:pPr/>
                          </w:pPrChange>
                        </w:pPr>
                        <w:bookmarkStart w:id="277" w:name="_Toc453942957"/>
                        <w:ins w:id="278" w:author="Rafael Antunes" w:date="2016-06-17T13:34:00Z">
                          <w:r>
                            <w:t xml:space="preserve">Figure </w:t>
                          </w:r>
                          <w:r>
                            <w:fldChar w:fldCharType="begin"/>
                          </w:r>
                          <w:r>
                            <w:instrText xml:space="preserve"> SEQ Figure \* ARABIC </w:instrText>
                          </w:r>
                        </w:ins>
                        <w:r>
                          <w:fldChar w:fldCharType="separate"/>
                        </w:r>
                        <w:ins w:id="279" w:author="Rafael Antunes" w:date="2016-06-17T13:57:00Z">
                          <w:r>
                            <w:rPr>
                              <w:noProof/>
                            </w:rPr>
                            <w:t>16</w:t>
                          </w:r>
                        </w:ins>
                        <w:ins w:id="280" w:author="Rafael Antunes" w:date="2016-06-17T13:34:00Z">
                          <w:r>
                            <w:fldChar w:fldCharType="end"/>
                          </w:r>
                        </w:ins>
                        <w:ins w:id="281" w:author="Rafael Antunes" w:date="2016-06-17T13:35:00Z">
                          <w:r>
                            <w:t xml:space="preserve">. Scene rendered with photon mapping (with caustic photons) and a </w:t>
                          </w:r>
                          <w:proofErr w:type="spellStart"/>
                          <w:r>
                            <w:t>halton</w:t>
                          </w:r>
                          <w:proofErr w:type="spellEnd"/>
                          <w:r>
                            <w:t xml:space="preserve"> sampler.</w:t>
                          </w:r>
                        </w:ins>
                        <w:bookmarkEnd w:id="277"/>
                      </w:p>
                    </w:txbxContent>
                  </v:textbox>
                  <w10:wrap type="topAndBottom"/>
                </v:shape>
              </w:pict>
            </mc:Fallback>
          </mc:AlternateContent>
        </w:r>
        <w:r w:rsidRPr="00101E45">
          <w:rPr>
            <w:noProof/>
          </w:rPr>
          <w:drawing>
            <wp:anchor distT="0" distB="0" distL="114300" distR="114300" simplePos="0" relativeHeight="251712512" behindDoc="0" locked="0" layoutInCell="1" allowOverlap="1" wp14:anchorId="32CBE847" wp14:editId="45C97DE5">
              <wp:simplePos x="0" y="0"/>
              <wp:positionH relativeFrom="margin">
                <wp:align>center</wp:align>
              </wp:positionH>
              <wp:positionV relativeFrom="paragraph">
                <wp:posOffset>-1270</wp:posOffset>
              </wp:positionV>
              <wp:extent cx="5612130" cy="5612130"/>
              <wp:effectExtent l="0" t="0" r="7620" b="7620"/>
              <wp:wrapTopAndBottom/>
              <wp:docPr id="54" name="Picture 54" descr="D:\Downloads\halton-256-photonmap-10000-200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Downloads\halton-256-photonmap-10000-20000.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612130" cy="5612130"/>
                      </a:xfrm>
                      <a:prstGeom prst="rect">
                        <a:avLst/>
                      </a:prstGeom>
                      <a:noFill/>
                      <a:ln>
                        <a:noFill/>
                      </a:ln>
                    </pic:spPr>
                  </pic:pic>
                </a:graphicData>
              </a:graphic>
              <wp14:sizeRelH relativeFrom="page">
                <wp14:pctWidth>0</wp14:pctWidth>
              </wp14:sizeRelH>
              <wp14:sizeRelV relativeFrom="page">
                <wp14:pctHeight>0</wp14:pctHeight>
              </wp14:sizeRelV>
            </wp:anchor>
          </w:drawing>
        </w:r>
      </w:ins>
    </w:p>
    <w:p w14:paraId="6461EED4" w14:textId="5B910D88" w:rsidR="00101E45" w:rsidRDefault="00101E45">
      <w:pPr>
        <w:spacing w:line="259" w:lineRule="auto"/>
        <w:jc w:val="left"/>
        <w:rPr>
          <w:ins w:id="282" w:author="Rafael Antunes" w:date="2016-06-17T13:34:00Z"/>
        </w:rPr>
      </w:pPr>
      <w:ins w:id="283" w:author="Rafael Antunes" w:date="2016-06-17T13:34:00Z">
        <w:r>
          <w:br w:type="page"/>
        </w:r>
      </w:ins>
    </w:p>
    <w:p w14:paraId="66C10FBE" w14:textId="7985172E" w:rsidR="00897136" w:rsidRDefault="00F839D5">
      <w:pPr>
        <w:pStyle w:val="Cabealho3"/>
        <w:rPr>
          <w:ins w:id="284" w:author="Rafael Antunes" w:date="2016-06-17T13:52:00Z"/>
        </w:rPr>
        <w:pPrChange w:id="285" w:author="Rafael Antunes" w:date="2016-06-17T13:56:00Z">
          <w:pPr/>
        </w:pPrChange>
      </w:pPr>
      <w:bookmarkStart w:id="286" w:name="_Toc453942937"/>
      <w:ins w:id="287" w:author="Rafael Antunes" w:date="2016-06-17T13:52:00Z">
        <w:r>
          <w:lastRenderedPageBreak/>
          <w:t>Low Discrepancy</w:t>
        </w:r>
        <w:bookmarkEnd w:id="286"/>
      </w:ins>
    </w:p>
    <w:p w14:paraId="022250DE" w14:textId="192AC10B" w:rsidR="00F839D5" w:rsidRPr="00F839D5" w:rsidRDefault="00473162">
      <w:pPr>
        <w:rPr>
          <w:ins w:id="288" w:author="Rafael Antunes" w:date="2016-06-17T13:52:00Z"/>
        </w:rPr>
      </w:pPr>
      <w:r>
        <w:rPr>
          <w:noProof/>
        </w:rPr>
        <mc:AlternateContent>
          <mc:Choice Requires="wpg">
            <w:drawing>
              <wp:anchor distT="0" distB="0" distL="114300" distR="114300" simplePos="0" relativeHeight="251725824" behindDoc="0" locked="0" layoutInCell="1" allowOverlap="1" wp14:anchorId="183C8A68" wp14:editId="5DEF94C7">
                <wp:simplePos x="0" y="0"/>
                <wp:positionH relativeFrom="column">
                  <wp:posOffset>-3810</wp:posOffset>
                </wp:positionH>
                <wp:positionV relativeFrom="paragraph">
                  <wp:posOffset>271780</wp:posOffset>
                </wp:positionV>
                <wp:extent cx="5612130" cy="5925820"/>
                <wp:effectExtent l="0" t="0" r="7620" b="0"/>
                <wp:wrapTopAndBottom/>
                <wp:docPr id="65" name="Group 65"/>
                <wp:cNvGraphicFramePr/>
                <a:graphic xmlns:a="http://schemas.openxmlformats.org/drawingml/2006/main">
                  <a:graphicData uri="http://schemas.microsoft.com/office/word/2010/wordprocessingGroup">
                    <wpg:wgp>
                      <wpg:cNvGrpSpPr/>
                      <wpg:grpSpPr>
                        <a:xfrm>
                          <a:off x="0" y="0"/>
                          <a:ext cx="5612130" cy="5925820"/>
                          <a:chOff x="0" y="0"/>
                          <a:chExt cx="5612130" cy="5925820"/>
                        </a:xfrm>
                      </wpg:grpSpPr>
                      <pic:pic xmlns:pic="http://schemas.openxmlformats.org/drawingml/2006/picture">
                        <pic:nvPicPr>
                          <pic:cNvPr id="62" name="Picture 62" descr="D:\Downloads\lowdiscrepancy_256_photonmap_10000_20000.jpg"/>
                          <pic:cNvPicPr>
                            <a:picLocks noChangeAspect="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612130" cy="5612130"/>
                          </a:xfrm>
                          <a:prstGeom prst="rect">
                            <a:avLst/>
                          </a:prstGeom>
                          <a:noFill/>
                          <a:ln>
                            <a:noFill/>
                          </a:ln>
                        </pic:spPr>
                      </pic:pic>
                      <wps:wsp>
                        <wps:cNvPr id="64" name="Text Box 64"/>
                        <wps:cNvSpPr txBox="1"/>
                        <wps:spPr>
                          <a:xfrm>
                            <a:off x="0" y="5667375"/>
                            <a:ext cx="5612130" cy="258445"/>
                          </a:xfrm>
                          <a:prstGeom prst="rect">
                            <a:avLst/>
                          </a:prstGeom>
                          <a:solidFill>
                            <a:prstClr val="white"/>
                          </a:solidFill>
                          <a:ln>
                            <a:noFill/>
                          </a:ln>
                          <a:effectLst/>
                        </wps:spPr>
                        <wps:txbx>
                          <w:txbxContent>
                            <w:p w14:paraId="2A092982" w14:textId="636FD070" w:rsidR="0037714E" w:rsidRPr="001E3419" w:rsidRDefault="0037714E" w:rsidP="0037714E">
                              <w:pPr>
                                <w:pStyle w:val="Legenda"/>
                                <w:jc w:val="center"/>
                                <w:rPr>
                                  <w:noProof/>
                                </w:rPr>
                                <w:pPrChange w:id="289" w:author="Rafael Antunes" w:date="2016-06-17T13:52:00Z">
                                  <w:pPr/>
                                </w:pPrChange>
                              </w:pPr>
                              <w:bookmarkStart w:id="290" w:name="_Toc453942958"/>
                              <w:ins w:id="291" w:author="Rafael Antunes" w:date="2016-06-17T13:52:00Z">
                                <w:r>
                                  <w:t xml:space="preserve">Figure </w:t>
                                </w:r>
                                <w:r>
                                  <w:fldChar w:fldCharType="begin"/>
                                </w:r>
                                <w:r>
                                  <w:instrText xml:space="preserve"> SEQ Figure \* ARABIC </w:instrText>
                                </w:r>
                              </w:ins>
                              <w:r>
                                <w:fldChar w:fldCharType="separate"/>
                              </w:r>
                              <w:ins w:id="292" w:author="Rafael Antunes" w:date="2016-06-17T13:57:00Z">
                                <w:r>
                                  <w:rPr>
                                    <w:noProof/>
                                  </w:rPr>
                                  <w:t>17</w:t>
                                </w:r>
                              </w:ins>
                              <w:ins w:id="293" w:author="Rafael Antunes" w:date="2016-06-17T13:52:00Z">
                                <w:r>
                                  <w:fldChar w:fldCharType="end"/>
                                </w:r>
                                <w:r>
                                  <w:t>. Scene rendered with photon mapping (with caustic photons) and a low discrepancy sampler.</w:t>
                                </w:r>
                              </w:ins>
                              <w:bookmarkEnd w:id="2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83C8A68" id="Group 65" o:spid="_x0000_s1081" style="position:absolute;left:0;text-align:left;margin-left:-.3pt;margin-top:21.4pt;width:441.9pt;height:466.6pt;z-index:251725824" coordsize="56121,5925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">
                <v:shape id="Picture 62" o:spid="_x0000_s1082" type="#_x0000_t75" style="position:absolute;width:56121;height:56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">
                  <v:imagedata r:id="rId69" o:title="lowdiscrepancy_256_photonmap_10000_20000"/>
                  <v:path arrowok="t"/>
                </v:shape>
                <v:shape id="Text Box 64" o:spid="_x0000_s1083" type="#_x0000_t202" style="position:absolute;top:56673;width:56121;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" stroked="f">
                  <v:textbox style="mso-fit-shape-to-text:t" inset="0,0,0,0">
                    <w:txbxContent>
                      <w:p w14:paraId="2A092982" w14:textId="636FD070" w:rsidR="0037714E" w:rsidRPr="001E3419" w:rsidRDefault="0037714E" w:rsidP="0037714E">
                        <w:pPr>
                          <w:pStyle w:val="Legenda"/>
                          <w:jc w:val="center"/>
                          <w:rPr>
                            <w:noProof/>
                          </w:rPr>
                          <w:pPrChange w:id="294" w:author="Rafael Antunes" w:date="2016-06-17T13:52:00Z">
                            <w:pPr/>
                          </w:pPrChange>
                        </w:pPr>
                        <w:bookmarkStart w:id="295" w:name="_Toc453942958"/>
                        <w:ins w:id="296" w:author="Rafael Antunes" w:date="2016-06-17T13:52:00Z">
                          <w:r>
                            <w:t xml:space="preserve">Figure </w:t>
                          </w:r>
                          <w:r>
                            <w:fldChar w:fldCharType="begin"/>
                          </w:r>
                          <w:r>
                            <w:instrText xml:space="preserve"> SEQ Figure \* ARABIC </w:instrText>
                          </w:r>
                        </w:ins>
                        <w:r>
                          <w:fldChar w:fldCharType="separate"/>
                        </w:r>
                        <w:ins w:id="297" w:author="Rafael Antunes" w:date="2016-06-17T13:57:00Z">
                          <w:r>
                            <w:rPr>
                              <w:noProof/>
                            </w:rPr>
                            <w:t>17</w:t>
                          </w:r>
                        </w:ins>
                        <w:ins w:id="298" w:author="Rafael Antunes" w:date="2016-06-17T13:52:00Z">
                          <w:r>
                            <w:fldChar w:fldCharType="end"/>
                          </w:r>
                          <w:r>
                            <w:t>. Scene rendered with photon mapping (with caustic photons) and a low discrepancy sampler.</w:t>
                          </w:r>
                        </w:ins>
                        <w:bookmarkEnd w:id="295"/>
                      </w:p>
                    </w:txbxContent>
                  </v:textbox>
                </v:shape>
                <w10:wrap type="topAndBottom"/>
              </v:group>
            </w:pict>
          </mc:Fallback>
        </mc:AlternateContent>
      </w:r>
    </w:p>
    <w:p w14:paraId="77E394F7" w14:textId="6992EFCF" w:rsidR="00F839D5" w:rsidRDefault="00F839D5" w:rsidP="00897136">
      <w:pPr>
        <w:rPr>
          <w:ins w:id="299" w:author="Rafael Antunes" w:date="2016-06-17T13:52:00Z"/>
        </w:rPr>
      </w:pPr>
    </w:p>
    <w:p w14:paraId="70D6CC47" w14:textId="01D74B4F" w:rsidR="00F839D5" w:rsidRDefault="00F839D5">
      <w:pPr>
        <w:spacing w:line="259" w:lineRule="auto"/>
        <w:jc w:val="left"/>
        <w:rPr>
          <w:ins w:id="300" w:author="Rafael Antunes" w:date="2016-06-17T13:52:00Z"/>
        </w:rPr>
      </w:pPr>
      <w:ins w:id="301" w:author="Rafael Antunes" w:date="2016-06-17T13:52:00Z">
        <w:r>
          <w:br w:type="page"/>
        </w:r>
      </w:ins>
    </w:p>
    <w:p w14:paraId="3B70C907" w14:textId="247E1A8E" w:rsidR="00F839D5" w:rsidRDefault="00473162">
      <w:pPr>
        <w:pStyle w:val="Cabealho3"/>
        <w:rPr>
          <w:ins w:id="302" w:author="Rafael Antunes" w:date="2016-06-17T13:53:00Z"/>
        </w:rPr>
        <w:pPrChange w:id="303" w:author="Rafael Antunes" w:date="2016-06-17T13:56:00Z">
          <w:pPr/>
        </w:pPrChange>
      </w:pPr>
      <w:bookmarkStart w:id="304" w:name="_Toc453942938"/>
      <w:ins w:id="305" w:author="Rafael Antunes" w:date="2016-06-17T13:53:00Z">
        <w:r>
          <w:lastRenderedPageBreak/>
          <w:t>Random</w:t>
        </w:r>
        <w:bookmarkEnd w:id="304"/>
      </w:ins>
    </w:p>
    <w:p w14:paraId="09112C4D" w14:textId="1120C213" w:rsidR="00473162" w:rsidRDefault="00473162" w:rsidP="00897136">
      <w:pPr>
        <w:rPr>
          <w:ins w:id="306" w:author="Rafael Antunes" w:date="2016-06-17T13:53:00Z"/>
        </w:rPr>
      </w:pPr>
      <w:r>
        <w:rPr>
          <w:noProof/>
        </w:rPr>
        <mc:AlternateContent>
          <mc:Choice Requires="wpg">
            <w:drawing>
              <wp:anchor distT="0" distB="0" distL="114300" distR="114300" simplePos="0" relativeHeight="251729920" behindDoc="0" locked="0" layoutInCell="1" allowOverlap="1" wp14:anchorId="30C21FDB" wp14:editId="4B2B8749">
                <wp:simplePos x="0" y="0"/>
                <wp:positionH relativeFrom="column">
                  <wp:posOffset>-3810</wp:posOffset>
                </wp:positionH>
                <wp:positionV relativeFrom="paragraph">
                  <wp:posOffset>271780</wp:posOffset>
                </wp:positionV>
                <wp:extent cx="5612130" cy="5925820"/>
                <wp:effectExtent l="0" t="0" r="7620" b="0"/>
                <wp:wrapTopAndBottom/>
                <wp:docPr id="68" name="Group 68"/>
                <wp:cNvGraphicFramePr/>
                <a:graphic xmlns:a="http://schemas.openxmlformats.org/drawingml/2006/main">
                  <a:graphicData uri="http://schemas.microsoft.com/office/word/2010/wordprocessingGroup">
                    <wpg:wgp>
                      <wpg:cNvGrpSpPr/>
                      <wpg:grpSpPr>
                        <a:xfrm>
                          <a:off x="0" y="0"/>
                          <a:ext cx="5612130" cy="5925820"/>
                          <a:chOff x="0" y="0"/>
                          <a:chExt cx="5612130" cy="5925820"/>
                        </a:xfrm>
                      </wpg:grpSpPr>
                      <pic:pic xmlns:pic="http://schemas.openxmlformats.org/drawingml/2006/picture">
                        <pic:nvPicPr>
                          <pic:cNvPr id="66" name="Picture 66" descr="D:\Downloads\random_256_photonmap_10000_20000.jpg"/>
                          <pic:cNvPicPr>
                            <a:picLocks noChangeAspect="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612130" cy="5612130"/>
                          </a:xfrm>
                          <a:prstGeom prst="rect">
                            <a:avLst/>
                          </a:prstGeom>
                          <a:noFill/>
                          <a:ln>
                            <a:noFill/>
                          </a:ln>
                        </pic:spPr>
                      </pic:pic>
                      <wps:wsp>
                        <wps:cNvPr id="67" name="Text Box 67"/>
                        <wps:cNvSpPr txBox="1"/>
                        <wps:spPr>
                          <a:xfrm>
                            <a:off x="0" y="5667375"/>
                            <a:ext cx="5612130" cy="258445"/>
                          </a:xfrm>
                          <a:prstGeom prst="rect">
                            <a:avLst/>
                          </a:prstGeom>
                          <a:solidFill>
                            <a:prstClr val="white"/>
                          </a:solidFill>
                          <a:ln>
                            <a:noFill/>
                          </a:ln>
                          <a:effectLst/>
                        </wps:spPr>
                        <wps:txbx>
                          <w:txbxContent>
                            <w:p w14:paraId="7DD21926" w14:textId="42791839" w:rsidR="0037714E" w:rsidRPr="00133E5D" w:rsidRDefault="0037714E" w:rsidP="0037714E">
                              <w:pPr>
                                <w:pStyle w:val="Legenda"/>
                                <w:jc w:val="center"/>
                                <w:rPr>
                                  <w:noProof/>
                                </w:rPr>
                                <w:pPrChange w:id="307" w:author="Rafael Antunes" w:date="2016-06-17T13:53:00Z">
                                  <w:pPr/>
                                </w:pPrChange>
                              </w:pPr>
                              <w:bookmarkStart w:id="308" w:name="_Toc453942959"/>
                              <w:ins w:id="309" w:author="Rafael Antunes" w:date="2016-06-17T13:53:00Z">
                                <w:r>
                                  <w:t xml:space="preserve">Figure </w:t>
                                </w:r>
                                <w:r>
                                  <w:fldChar w:fldCharType="begin"/>
                                </w:r>
                                <w:r>
                                  <w:instrText xml:space="preserve"> SEQ Figure \* ARABIC </w:instrText>
                                </w:r>
                              </w:ins>
                              <w:r>
                                <w:fldChar w:fldCharType="separate"/>
                              </w:r>
                              <w:ins w:id="310" w:author="Rafael Antunes" w:date="2016-06-17T13:57:00Z">
                                <w:r>
                                  <w:rPr>
                                    <w:noProof/>
                                  </w:rPr>
                                  <w:t>18</w:t>
                                </w:r>
                              </w:ins>
                              <w:ins w:id="311" w:author="Rafael Antunes" w:date="2016-06-17T13:53:00Z">
                                <w:r>
                                  <w:fldChar w:fldCharType="end"/>
                                </w:r>
                              </w:ins>
                              <w:ins w:id="312" w:author="Rafael Antunes" w:date="2016-06-17T13:54:00Z">
                                <w:r>
                                  <w:t>. Scene rendered with photon mapping (with caustic photons) and a random sampler.</w:t>
                                </w:r>
                              </w:ins>
                              <w:bookmarkEnd w:id="3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0C21FDB" id="Group 68" o:spid="_x0000_s1084" style="position:absolute;left:0;text-align:left;margin-left:-.3pt;margin-top:21.4pt;width:441.9pt;height:466.6pt;z-index:251729920" coordsize="56121,5925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">
                <v:shape id="Picture 66" o:spid="_x0000_s1085" type="#_x0000_t75" style="position:absolute;width:56121;height:56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">
                  <v:imagedata r:id="rId71" o:title="random_256_photonmap_10000_20000"/>
                  <v:path arrowok="t"/>
                </v:shape>
                <v:shape id="Text Box 67" o:spid="_x0000_s1086" type="#_x0000_t202" style="position:absolute;top:56673;width:56121;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" stroked="f">
                  <v:textbox style="mso-fit-shape-to-text:t" inset="0,0,0,0">
                    <w:txbxContent>
                      <w:p w14:paraId="7DD21926" w14:textId="42791839" w:rsidR="0037714E" w:rsidRPr="00133E5D" w:rsidRDefault="0037714E" w:rsidP="0037714E">
                        <w:pPr>
                          <w:pStyle w:val="Legenda"/>
                          <w:jc w:val="center"/>
                          <w:rPr>
                            <w:noProof/>
                          </w:rPr>
                          <w:pPrChange w:id="313" w:author="Rafael Antunes" w:date="2016-06-17T13:53:00Z">
                            <w:pPr/>
                          </w:pPrChange>
                        </w:pPr>
                        <w:bookmarkStart w:id="314" w:name="_Toc453942959"/>
                        <w:ins w:id="315" w:author="Rafael Antunes" w:date="2016-06-17T13:53:00Z">
                          <w:r>
                            <w:t xml:space="preserve">Figure </w:t>
                          </w:r>
                          <w:r>
                            <w:fldChar w:fldCharType="begin"/>
                          </w:r>
                          <w:r>
                            <w:instrText xml:space="preserve"> SEQ Figure \* ARABIC </w:instrText>
                          </w:r>
                        </w:ins>
                        <w:r>
                          <w:fldChar w:fldCharType="separate"/>
                        </w:r>
                        <w:ins w:id="316" w:author="Rafael Antunes" w:date="2016-06-17T13:57:00Z">
                          <w:r>
                            <w:rPr>
                              <w:noProof/>
                            </w:rPr>
                            <w:t>18</w:t>
                          </w:r>
                        </w:ins>
                        <w:ins w:id="317" w:author="Rafael Antunes" w:date="2016-06-17T13:53:00Z">
                          <w:r>
                            <w:fldChar w:fldCharType="end"/>
                          </w:r>
                        </w:ins>
                        <w:ins w:id="318" w:author="Rafael Antunes" w:date="2016-06-17T13:54:00Z">
                          <w:r>
                            <w:t>. Scene rendered with photon mapping (with caustic photons) and a random sampler.</w:t>
                          </w:r>
                        </w:ins>
                        <w:bookmarkEnd w:id="314"/>
                      </w:p>
                    </w:txbxContent>
                  </v:textbox>
                </v:shape>
                <w10:wrap type="topAndBottom"/>
              </v:group>
            </w:pict>
          </mc:Fallback>
        </mc:AlternateContent>
      </w:r>
    </w:p>
    <w:p w14:paraId="0DECF327" w14:textId="35EB1D23" w:rsidR="00473162" w:rsidRDefault="00473162" w:rsidP="00897136">
      <w:pPr>
        <w:rPr>
          <w:ins w:id="319" w:author="Rafael Antunes" w:date="2016-06-17T13:53:00Z"/>
        </w:rPr>
      </w:pPr>
    </w:p>
    <w:p w14:paraId="53314703" w14:textId="5E880925" w:rsidR="00473162" w:rsidRDefault="00473162">
      <w:pPr>
        <w:spacing w:line="259" w:lineRule="auto"/>
        <w:jc w:val="left"/>
        <w:rPr>
          <w:ins w:id="320" w:author="Rafael Antunes" w:date="2016-06-17T13:53:00Z"/>
        </w:rPr>
      </w:pPr>
      <w:ins w:id="321" w:author="Rafael Antunes" w:date="2016-06-17T13:53:00Z">
        <w:r>
          <w:br w:type="page"/>
        </w:r>
      </w:ins>
    </w:p>
    <w:p w14:paraId="23D3C302" w14:textId="60D752FC" w:rsidR="00473162" w:rsidRDefault="00501018">
      <w:pPr>
        <w:pStyle w:val="Cabealho3"/>
        <w:rPr>
          <w:ins w:id="322" w:author="Rafael Antunes" w:date="2016-06-17T13:54:00Z"/>
        </w:rPr>
        <w:pPrChange w:id="323" w:author="Rafael Antunes" w:date="2016-06-17T13:56:00Z">
          <w:pPr/>
        </w:pPrChange>
      </w:pPr>
      <w:bookmarkStart w:id="324" w:name="_Toc453942939"/>
      <w:ins w:id="325" w:author="Rafael Antunes" w:date="2016-06-17T13:54:00Z">
        <w:r>
          <w:lastRenderedPageBreak/>
          <w:t>Stratified</w:t>
        </w:r>
        <w:bookmarkEnd w:id="324"/>
      </w:ins>
    </w:p>
    <w:p w14:paraId="194C8CF5" w14:textId="77777777" w:rsidR="00501018" w:rsidRDefault="00501018" w:rsidP="00897136">
      <w:pPr>
        <w:rPr>
          <w:ins w:id="326" w:author="Rafael Antunes" w:date="2016-06-17T13:54:00Z"/>
        </w:rPr>
      </w:pPr>
    </w:p>
    <w:p w14:paraId="28C853D2" w14:textId="7A015483" w:rsidR="00501018" w:rsidRDefault="00501018" w:rsidP="00897136">
      <w:pPr>
        <w:rPr>
          <w:ins w:id="327" w:author="Rafael Antunes" w:date="2016-06-17T13:54:00Z"/>
        </w:rPr>
      </w:pPr>
      <w:ins w:id="328" w:author="Rafael Antunes" w:date="2016-06-17T13:54:00Z">
        <w:r>
          <w:rPr>
            <w:noProof/>
          </w:rPr>
          <mc:AlternateContent>
            <mc:Choice Requires="wps">
              <w:drawing>
                <wp:anchor distT="0" distB="0" distL="114300" distR="114300" simplePos="0" relativeHeight="251732992" behindDoc="0" locked="0" layoutInCell="1" allowOverlap="1" wp14:anchorId="20141F6D" wp14:editId="5FF1D20F">
                  <wp:simplePos x="0" y="0"/>
                  <wp:positionH relativeFrom="column">
                    <wp:posOffset>-3810</wp:posOffset>
                  </wp:positionH>
                  <wp:positionV relativeFrom="paragraph">
                    <wp:posOffset>5668010</wp:posOffset>
                  </wp:positionV>
                  <wp:extent cx="5612130" cy="635"/>
                  <wp:effectExtent l="0" t="0" r="0" b="0"/>
                  <wp:wrapTopAndBottom/>
                  <wp:docPr id="70" name="Text Box 70"/>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a:effectLst/>
                        </wps:spPr>
                        <wps:txbx>
                          <w:txbxContent>
                            <w:p w14:paraId="4F163AD8" w14:textId="4494C8F0" w:rsidR="0037714E" w:rsidRPr="005879FD" w:rsidRDefault="0037714E" w:rsidP="0037714E">
                              <w:pPr>
                                <w:pStyle w:val="Legenda"/>
                                <w:jc w:val="center"/>
                                <w:rPr>
                                  <w:noProof/>
                                </w:rPr>
                                <w:pPrChange w:id="329" w:author="Rafael Antunes" w:date="2016-06-17T13:54:00Z">
                                  <w:pPr/>
                                </w:pPrChange>
                              </w:pPr>
                              <w:bookmarkStart w:id="330" w:name="_Toc453942960"/>
                              <w:ins w:id="331" w:author="Rafael Antunes" w:date="2016-06-17T13:54:00Z">
                                <w:r>
                                  <w:t xml:space="preserve">Figure </w:t>
                                </w:r>
                                <w:r>
                                  <w:fldChar w:fldCharType="begin"/>
                                </w:r>
                                <w:r>
                                  <w:instrText xml:space="preserve"> SEQ Figure \* ARABIC </w:instrText>
                                </w:r>
                              </w:ins>
                              <w:r>
                                <w:fldChar w:fldCharType="separate"/>
                              </w:r>
                              <w:ins w:id="332" w:author="Rafael Antunes" w:date="2016-06-17T13:57:00Z">
                                <w:r>
                                  <w:rPr>
                                    <w:noProof/>
                                  </w:rPr>
                                  <w:t>19</w:t>
                                </w:r>
                              </w:ins>
                              <w:ins w:id="333" w:author="Rafael Antunes" w:date="2016-06-17T13:54:00Z">
                                <w:r>
                                  <w:fldChar w:fldCharType="end"/>
                                </w:r>
                                <w:r>
                                  <w:t>. Scene rendered with photon mapping (with caustic photons) and a stratified sampler.</w:t>
                                </w:r>
                              </w:ins>
                              <w:bookmarkEnd w:id="3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141F6D" id="Text Box 70" o:spid="_x0000_s1087" type="#_x0000_t202" style="position:absolute;left:0;text-align:left;margin-left:-.3pt;margin-top:446.3pt;width:441.9pt;height:.05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" stroked="f">
                  <v:textbox style="mso-fit-shape-to-text:t" inset="0,0,0,0">
                    <w:txbxContent>
                      <w:p w14:paraId="4F163AD8" w14:textId="4494C8F0" w:rsidR="0037714E" w:rsidRPr="005879FD" w:rsidRDefault="0037714E" w:rsidP="0037714E">
                        <w:pPr>
                          <w:pStyle w:val="Legenda"/>
                          <w:jc w:val="center"/>
                          <w:rPr>
                            <w:noProof/>
                          </w:rPr>
                          <w:pPrChange w:id="334" w:author="Rafael Antunes" w:date="2016-06-17T13:54:00Z">
                            <w:pPr/>
                          </w:pPrChange>
                        </w:pPr>
                        <w:bookmarkStart w:id="335" w:name="_Toc453942960"/>
                        <w:ins w:id="336" w:author="Rafael Antunes" w:date="2016-06-17T13:54:00Z">
                          <w:r>
                            <w:t xml:space="preserve">Figure </w:t>
                          </w:r>
                          <w:r>
                            <w:fldChar w:fldCharType="begin"/>
                          </w:r>
                          <w:r>
                            <w:instrText xml:space="preserve"> SEQ Figure \* ARABIC </w:instrText>
                          </w:r>
                        </w:ins>
                        <w:r>
                          <w:fldChar w:fldCharType="separate"/>
                        </w:r>
                        <w:ins w:id="337" w:author="Rafael Antunes" w:date="2016-06-17T13:57:00Z">
                          <w:r>
                            <w:rPr>
                              <w:noProof/>
                            </w:rPr>
                            <w:t>19</w:t>
                          </w:r>
                        </w:ins>
                        <w:ins w:id="338" w:author="Rafael Antunes" w:date="2016-06-17T13:54:00Z">
                          <w:r>
                            <w:fldChar w:fldCharType="end"/>
                          </w:r>
                          <w:r>
                            <w:t>. Scene rendered with photon mapping (with caustic photons) and a stratified sampler.</w:t>
                          </w:r>
                        </w:ins>
                        <w:bookmarkEnd w:id="335"/>
                      </w:p>
                    </w:txbxContent>
                  </v:textbox>
                  <w10:wrap type="topAndBottom"/>
                </v:shape>
              </w:pict>
            </mc:Fallback>
          </mc:AlternateContent>
        </w:r>
        <w:r w:rsidRPr="00501018">
          <w:rPr>
            <w:noProof/>
          </w:rPr>
          <w:drawing>
            <wp:anchor distT="0" distB="0" distL="114300" distR="114300" simplePos="0" relativeHeight="251730944" behindDoc="0" locked="0" layoutInCell="1" allowOverlap="1" wp14:anchorId="0EB312FD" wp14:editId="5B1481C8">
              <wp:simplePos x="0" y="0"/>
              <wp:positionH relativeFrom="margin">
                <wp:align>center</wp:align>
              </wp:positionH>
              <wp:positionV relativeFrom="paragraph">
                <wp:posOffset>-1270</wp:posOffset>
              </wp:positionV>
              <wp:extent cx="5612130" cy="5612130"/>
              <wp:effectExtent l="0" t="0" r="7620" b="7620"/>
              <wp:wrapTopAndBottom/>
              <wp:docPr id="69" name="Picture 69" descr="D:\Downloads\stratified_16_16_true_photonmap_10000_200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Downloads\stratified_16_16_true_photonmap_10000_20000.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612130" cy="5612130"/>
                      </a:xfrm>
                      <a:prstGeom prst="rect">
                        <a:avLst/>
                      </a:prstGeom>
                      <a:noFill/>
                      <a:ln>
                        <a:noFill/>
                      </a:ln>
                    </pic:spPr>
                  </pic:pic>
                </a:graphicData>
              </a:graphic>
              <wp14:sizeRelH relativeFrom="page">
                <wp14:pctWidth>0</wp14:pctWidth>
              </wp14:sizeRelH>
              <wp14:sizeRelV relativeFrom="page">
                <wp14:pctHeight>0</wp14:pctHeight>
              </wp14:sizeRelV>
            </wp:anchor>
          </w:drawing>
        </w:r>
      </w:ins>
    </w:p>
    <w:p w14:paraId="30E715CC" w14:textId="2C3C0E39" w:rsidR="00501018" w:rsidRDefault="00501018">
      <w:pPr>
        <w:spacing w:line="259" w:lineRule="auto"/>
        <w:jc w:val="left"/>
        <w:rPr>
          <w:ins w:id="339" w:author="Rafael Antunes" w:date="2016-06-17T13:55:00Z"/>
        </w:rPr>
        <w:pPrChange w:id="340" w:author="Rafael Antunes" w:date="2016-06-17T13:54:00Z">
          <w:pPr/>
        </w:pPrChange>
      </w:pPr>
      <w:ins w:id="341" w:author="Rafael Antunes" w:date="2016-06-17T13:54:00Z">
        <w:r>
          <w:br w:type="page"/>
        </w:r>
      </w:ins>
    </w:p>
    <w:p w14:paraId="00553684" w14:textId="7DE4154D" w:rsidR="00B06EAF" w:rsidRDefault="00AE3B75">
      <w:pPr>
        <w:pStyle w:val="Cabealho2"/>
        <w:rPr>
          <w:ins w:id="342" w:author="Rafael Antunes" w:date="2016-06-17T13:55:00Z"/>
        </w:rPr>
        <w:pPrChange w:id="343" w:author="Rafael Antunes" w:date="2016-06-17T13:56:00Z">
          <w:pPr/>
        </w:pPrChange>
      </w:pPr>
      <w:bookmarkStart w:id="344" w:name="_Toc453942940"/>
      <w:ins w:id="345" w:author="Rafael Antunes" w:date="2016-06-17T13:56:00Z">
        <w:r>
          <w:lastRenderedPageBreak/>
          <w:t>Reference Image</w:t>
        </w:r>
      </w:ins>
      <w:bookmarkEnd w:id="344"/>
    </w:p>
    <w:p w14:paraId="60192950" w14:textId="77777777" w:rsidR="00B06EAF" w:rsidRDefault="00B06EAF">
      <w:pPr>
        <w:spacing w:line="259" w:lineRule="auto"/>
        <w:jc w:val="left"/>
        <w:rPr>
          <w:ins w:id="346" w:author="Rafael Antunes" w:date="2016-06-17T13:55:00Z"/>
        </w:rPr>
        <w:pPrChange w:id="347" w:author="Rafael Antunes" w:date="2016-06-17T13:54:00Z">
          <w:pPr/>
        </w:pPrChange>
      </w:pPr>
    </w:p>
    <w:p w14:paraId="4052C738" w14:textId="7DB76CED" w:rsidR="00B06EAF" w:rsidRDefault="00AE3B75">
      <w:pPr>
        <w:spacing w:line="259" w:lineRule="auto"/>
        <w:jc w:val="left"/>
        <w:rPr>
          <w:ins w:id="348" w:author="Rafael Antunes" w:date="2016-06-17T13:57:00Z"/>
        </w:rPr>
        <w:pPrChange w:id="349" w:author="Rafael Antunes" w:date="2016-06-17T13:54:00Z">
          <w:pPr/>
        </w:pPrChange>
      </w:pPr>
      <w:ins w:id="350" w:author="Rafael Antunes" w:date="2016-06-17T13:57:00Z">
        <w:r>
          <w:rPr>
            <w:noProof/>
          </w:rPr>
          <mc:AlternateContent>
            <mc:Choice Requires="wps">
              <w:drawing>
                <wp:anchor distT="0" distB="0" distL="114300" distR="114300" simplePos="0" relativeHeight="251736064" behindDoc="0" locked="0" layoutInCell="1" allowOverlap="1" wp14:anchorId="00DAC360" wp14:editId="3CC3CAEB">
                  <wp:simplePos x="0" y="0"/>
                  <wp:positionH relativeFrom="column">
                    <wp:posOffset>-3810</wp:posOffset>
                  </wp:positionH>
                  <wp:positionV relativeFrom="paragraph">
                    <wp:posOffset>5666105</wp:posOffset>
                  </wp:positionV>
                  <wp:extent cx="5612130" cy="635"/>
                  <wp:effectExtent l="0" t="0" r="0" b="0"/>
                  <wp:wrapTopAndBottom/>
                  <wp:docPr id="72" name="Text Box 72"/>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a:effectLst/>
                        </wps:spPr>
                        <wps:txbx>
                          <w:txbxContent>
                            <w:p w14:paraId="506D1D24" w14:textId="5DFA5A4C" w:rsidR="0037714E" w:rsidRPr="006A335F" w:rsidRDefault="0037714E" w:rsidP="0037714E">
                              <w:pPr>
                                <w:pStyle w:val="Legenda"/>
                                <w:jc w:val="center"/>
                                <w:rPr>
                                  <w:noProof/>
                                </w:rPr>
                                <w:pPrChange w:id="351" w:author="Rafael Antunes" w:date="2016-06-17T13:57:00Z">
                                  <w:pPr/>
                                </w:pPrChange>
                              </w:pPr>
                              <w:bookmarkStart w:id="352" w:name="_Toc453942961"/>
                              <w:ins w:id="353" w:author="Rafael Antunes" w:date="2016-06-17T13:57:00Z">
                                <w:r>
                                  <w:t xml:space="preserve">Figure </w:t>
                                </w:r>
                                <w:r>
                                  <w:fldChar w:fldCharType="begin"/>
                                </w:r>
                                <w:r>
                                  <w:instrText xml:space="preserve"> SEQ Figure \* ARABIC </w:instrText>
                                </w:r>
                              </w:ins>
                              <w:r>
                                <w:fldChar w:fldCharType="separate"/>
                              </w:r>
                              <w:ins w:id="354" w:author="Rafael Antunes" w:date="2016-06-17T13:57:00Z">
                                <w:r>
                                  <w:rPr>
                                    <w:noProof/>
                                  </w:rPr>
                                  <w:t>20</w:t>
                                </w:r>
                                <w:r>
                                  <w:fldChar w:fldCharType="end"/>
                                </w:r>
                                <w:r>
                                  <w:t xml:space="preserve">. </w:t>
                                </w:r>
                              </w:ins>
                              <w:ins w:id="355" w:author="Rafael Antunes" w:date="2016-06-17T13:58:00Z">
                                <w:r>
                                  <w:t>Reference scene.</w:t>
                                </w:r>
                              </w:ins>
                              <w:bookmarkEnd w:id="3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DAC360" id="Text Box 72" o:spid="_x0000_s1088" type="#_x0000_t202" style="position:absolute;margin-left:-.3pt;margin-top:446.15pt;width:441.9pt;height:.05pt;z-index:251736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" stroked="f">
                  <v:textbox style="mso-fit-shape-to-text:t" inset="0,0,0,0">
                    <w:txbxContent>
                      <w:p w14:paraId="506D1D24" w14:textId="5DFA5A4C" w:rsidR="0037714E" w:rsidRPr="006A335F" w:rsidRDefault="0037714E" w:rsidP="0037714E">
                        <w:pPr>
                          <w:pStyle w:val="Legenda"/>
                          <w:jc w:val="center"/>
                          <w:rPr>
                            <w:noProof/>
                          </w:rPr>
                          <w:pPrChange w:id="356" w:author="Rafael Antunes" w:date="2016-06-17T13:57:00Z">
                            <w:pPr/>
                          </w:pPrChange>
                        </w:pPr>
                        <w:bookmarkStart w:id="357" w:name="_Toc453942961"/>
                        <w:ins w:id="358" w:author="Rafael Antunes" w:date="2016-06-17T13:57:00Z">
                          <w:r>
                            <w:t xml:space="preserve">Figure </w:t>
                          </w:r>
                          <w:r>
                            <w:fldChar w:fldCharType="begin"/>
                          </w:r>
                          <w:r>
                            <w:instrText xml:space="preserve"> SEQ Figure \* ARABIC </w:instrText>
                          </w:r>
                        </w:ins>
                        <w:r>
                          <w:fldChar w:fldCharType="separate"/>
                        </w:r>
                        <w:ins w:id="359" w:author="Rafael Antunes" w:date="2016-06-17T13:57:00Z">
                          <w:r>
                            <w:rPr>
                              <w:noProof/>
                            </w:rPr>
                            <w:t>20</w:t>
                          </w:r>
                          <w:r>
                            <w:fldChar w:fldCharType="end"/>
                          </w:r>
                          <w:r>
                            <w:t xml:space="preserve">. </w:t>
                          </w:r>
                        </w:ins>
                        <w:ins w:id="360" w:author="Rafael Antunes" w:date="2016-06-17T13:58:00Z">
                          <w:r>
                            <w:t>Reference scene.</w:t>
                          </w:r>
                        </w:ins>
                        <w:bookmarkEnd w:id="357"/>
                      </w:p>
                    </w:txbxContent>
                  </v:textbox>
                  <w10:wrap type="topAndBottom"/>
                </v:shape>
              </w:pict>
            </mc:Fallback>
          </mc:AlternateContent>
        </w:r>
        <w:r w:rsidRPr="00AE3B75">
          <w:rPr>
            <w:noProof/>
          </w:rPr>
          <w:drawing>
            <wp:anchor distT="0" distB="0" distL="114300" distR="114300" simplePos="0" relativeHeight="251734016" behindDoc="0" locked="0" layoutInCell="1" allowOverlap="1" wp14:anchorId="5EEA3459" wp14:editId="3E4C7D7A">
              <wp:simplePos x="0" y="0"/>
              <wp:positionH relativeFrom="margin">
                <wp:align>center</wp:align>
              </wp:positionH>
              <wp:positionV relativeFrom="paragraph">
                <wp:posOffset>-3175</wp:posOffset>
              </wp:positionV>
              <wp:extent cx="5612130" cy="5612130"/>
              <wp:effectExtent l="0" t="0" r="7620" b="7620"/>
              <wp:wrapTopAndBottom/>
              <wp:docPr id="71" name="Picture 71" descr="D:\Downloads\random_256_photonmap_1M_200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Downloads\random_256_photonmap_1M_20000.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612130" cy="5612130"/>
                      </a:xfrm>
                      <a:prstGeom prst="rect">
                        <a:avLst/>
                      </a:prstGeom>
                      <a:noFill/>
                      <a:ln>
                        <a:noFill/>
                      </a:ln>
                    </pic:spPr>
                  </pic:pic>
                </a:graphicData>
              </a:graphic>
              <wp14:sizeRelH relativeFrom="page">
                <wp14:pctWidth>0</wp14:pctWidth>
              </wp14:sizeRelH>
              <wp14:sizeRelV relativeFrom="page">
                <wp14:pctHeight>0</wp14:pctHeight>
              </wp14:sizeRelV>
            </wp:anchor>
          </w:drawing>
        </w:r>
      </w:ins>
    </w:p>
    <w:p w14:paraId="32121BBE" w14:textId="7BBF09BB" w:rsidR="00AE3B75" w:rsidRDefault="00AE3B75">
      <w:pPr>
        <w:spacing w:line="259" w:lineRule="auto"/>
        <w:jc w:val="left"/>
        <w:rPr>
          <w:ins w:id="361" w:author="Rafael Antunes" w:date="2016-06-17T13:57:00Z"/>
        </w:rPr>
      </w:pPr>
      <w:ins w:id="362" w:author="Rafael Antunes" w:date="2016-06-17T13:57:00Z">
        <w:r>
          <w:br w:type="page"/>
        </w:r>
      </w:ins>
    </w:p>
    <w:p w14:paraId="6AE55699" w14:textId="77777777" w:rsidR="00AE3B75" w:rsidRPr="00897136" w:rsidRDefault="00AE3B75">
      <w:pPr>
        <w:spacing w:line="259" w:lineRule="auto"/>
        <w:jc w:val="left"/>
        <w:pPrChange w:id="363" w:author="Rafael Antunes" w:date="2016-06-17T13:54:00Z">
          <w:pPr/>
        </w:pPrChange>
      </w:pPr>
    </w:p>
    <w:p w14:paraId="3B6D628E" w14:textId="074C6776" w:rsidR="00247C10" w:rsidRDefault="00247C10" w:rsidP="00247C10">
      <w:pPr>
        <w:pStyle w:val="Cabealho1"/>
      </w:pPr>
      <w:bookmarkStart w:id="364" w:name="_Toc453942941"/>
      <w:r w:rsidRPr="00C54F98">
        <w:t>Conclusion</w:t>
      </w:r>
      <w:bookmarkEnd w:id="364"/>
    </w:p>
    <w:p w14:paraId="7EC06BE6" w14:textId="77777777" w:rsidR="009F2B42" w:rsidRDefault="009F2B42" w:rsidP="009F2B42"/>
    <w:p w14:paraId="36F85256" w14:textId="4C5599A4" w:rsidR="009F2B42" w:rsidRDefault="009F2B42" w:rsidP="0037714E">
      <w:pPr>
        <w:spacing w:line="276" w:lineRule="auto"/>
      </w:pPr>
      <w:r>
        <w:tab/>
        <w:t xml:space="preserve">After observing and comparing all the resultant images from the various studied algorithms, the most immediate conclusion is that there is little difference between the considered samplers, but there is a noticeable variance between the surface integrators. </w:t>
      </w:r>
      <w:r>
        <w:fldChar w:fldCharType="begin"/>
      </w:r>
      <w:r>
        <w:instrText xml:space="preserve"> REF _Ref453943401 \h </w:instrText>
      </w:r>
      <w:r w:rsidR="0037714E">
        <w:instrText xml:space="preserve"> \* MERGEFORMAT </w:instrText>
      </w:r>
      <w:r>
        <w:fldChar w:fldCharType="separate"/>
      </w:r>
      <w:r>
        <w:t>Graph</w:t>
      </w:r>
      <w:r>
        <w:t xml:space="preserve"> </w:t>
      </w:r>
      <w:r>
        <w:rPr>
          <w:noProof/>
        </w:rPr>
        <w:t>5</w:t>
      </w:r>
      <w:r>
        <w:fldChar w:fldCharType="end"/>
      </w:r>
      <w:r>
        <w:t xml:space="preserve"> presents the results obtained when the </w:t>
      </w:r>
      <w:r w:rsidR="000E6B99">
        <w:t>numerous</w:t>
      </w:r>
      <w:r>
        <w:t xml:space="preserve"> </w:t>
      </w:r>
      <w:r w:rsidR="000E6B99">
        <w:t>final</w:t>
      </w:r>
      <w:r>
        <w:t xml:space="preserve"> imagens were compared with the reference image through the “rmse.exe”</w:t>
      </w:r>
      <w:r w:rsidR="000E6B99">
        <w:t xml:space="preserve"> program from PBRT project. This graph proves just this point, were between samplers the RMSE variance is insignificant, but between surface integrators it is not.</w:t>
      </w:r>
    </w:p>
    <w:p w14:paraId="054A1AFE" w14:textId="77777777" w:rsidR="009220E7" w:rsidRDefault="009220E7" w:rsidP="009F2B42"/>
    <w:p w14:paraId="06FA29C4" w14:textId="71B3D568" w:rsidR="009220E7" w:rsidRPr="009220E7" w:rsidRDefault="009220E7" w:rsidP="009F2B42">
      <w:pPr>
        <w:rPr>
          <w:lang w:val="pt-PT"/>
        </w:rPr>
      </w:pPr>
      <w:r w:rsidRPr="009220E7">
        <w:rPr>
          <w:lang w:val="pt-PT"/>
        </w:rPr>
        <w:t>_____</w:t>
      </w:r>
      <w:proofErr w:type="gramStart"/>
      <w:r w:rsidRPr="009220E7">
        <w:rPr>
          <w:lang w:val="pt-PT"/>
        </w:rPr>
        <w:t>-----  falta</w:t>
      </w:r>
      <w:proofErr w:type="gramEnd"/>
      <w:r w:rsidRPr="009220E7">
        <w:rPr>
          <w:lang w:val="pt-PT"/>
        </w:rPr>
        <w:t xml:space="preserve"> falar dos seguintes pontos:</w:t>
      </w:r>
    </w:p>
    <w:p w14:paraId="34B346E8" w14:textId="77777777" w:rsidR="009220E7" w:rsidRPr="00C54F98" w:rsidRDefault="009220E7" w:rsidP="009220E7">
      <w:pPr>
        <w:numPr>
          <w:ilvl w:val="0"/>
          <w:numId w:val="4"/>
        </w:numPr>
        <w:shd w:val="clear" w:color="auto" w:fill="FFFFFF"/>
        <w:spacing w:before="100" w:beforeAutospacing="1" w:after="100" w:afterAutospacing="1" w:line="384" w:lineRule="atLeast"/>
        <w:jc w:val="left"/>
        <w:rPr>
          <w:rFonts w:ascii="Helvetica" w:eastAsia="Times New Roman" w:hAnsi="Helvetica" w:cs="Helvetica"/>
          <w:color w:val="333333"/>
          <w:sz w:val="24"/>
          <w:szCs w:val="24"/>
        </w:rPr>
      </w:pPr>
      <w:proofErr w:type="spellStart"/>
      <w:r w:rsidRPr="00C54F98">
        <w:rPr>
          <w:rFonts w:ascii="Helvetica" w:eastAsia="Times New Roman" w:hAnsi="Helvetica" w:cs="Helvetica"/>
          <w:color w:val="333333"/>
          <w:sz w:val="24"/>
          <w:szCs w:val="24"/>
        </w:rPr>
        <w:t>espirito</w:t>
      </w:r>
      <w:proofErr w:type="spellEnd"/>
      <w:r w:rsidRPr="00C54F98">
        <w:rPr>
          <w:rFonts w:ascii="Helvetica" w:eastAsia="Times New Roman" w:hAnsi="Helvetica" w:cs="Helvetica"/>
          <w:color w:val="333333"/>
          <w:sz w:val="24"/>
          <w:szCs w:val="24"/>
        </w:rPr>
        <w:t xml:space="preserve"> </w:t>
      </w:r>
      <w:proofErr w:type="spellStart"/>
      <w:r w:rsidRPr="00C54F98">
        <w:rPr>
          <w:rFonts w:ascii="Helvetica" w:eastAsia="Times New Roman" w:hAnsi="Helvetica" w:cs="Helvetica"/>
          <w:color w:val="333333"/>
          <w:sz w:val="24"/>
          <w:szCs w:val="24"/>
        </w:rPr>
        <w:t>critico</w:t>
      </w:r>
      <w:proofErr w:type="spellEnd"/>
      <w:r w:rsidRPr="00C54F98">
        <w:rPr>
          <w:rFonts w:ascii="Helvetica" w:eastAsia="Times New Roman" w:hAnsi="Helvetica" w:cs="Helvetica"/>
          <w:color w:val="333333"/>
          <w:sz w:val="24"/>
          <w:szCs w:val="24"/>
        </w:rPr>
        <w:t>!</w:t>
      </w:r>
    </w:p>
    <w:p w14:paraId="5CB3F3D8" w14:textId="77777777" w:rsidR="009220E7" w:rsidRPr="00C54F98" w:rsidRDefault="009220E7" w:rsidP="009220E7">
      <w:pPr>
        <w:numPr>
          <w:ilvl w:val="0"/>
          <w:numId w:val="4"/>
        </w:numPr>
        <w:shd w:val="clear" w:color="auto" w:fill="FFFFFF"/>
        <w:spacing w:before="100" w:beforeAutospacing="1" w:after="100" w:afterAutospacing="1" w:line="384" w:lineRule="atLeast"/>
        <w:jc w:val="left"/>
        <w:rPr>
          <w:rFonts w:ascii="Helvetica" w:eastAsia="Times New Roman" w:hAnsi="Helvetica" w:cs="Helvetica"/>
          <w:color w:val="333333"/>
          <w:sz w:val="24"/>
          <w:szCs w:val="24"/>
        </w:rPr>
      </w:pPr>
      <w:r w:rsidRPr="00C54F98">
        <w:rPr>
          <w:rFonts w:ascii="Helvetica" w:eastAsia="Times New Roman" w:hAnsi="Helvetica" w:cs="Helvetica"/>
          <w:color w:val="333333"/>
          <w:sz w:val="24"/>
          <w:szCs w:val="24"/>
        </w:rPr>
        <w:t xml:space="preserve">trade of entre X </w:t>
      </w:r>
      <w:proofErr w:type="gramStart"/>
      <w:r w:rsidRPr="00C54F98">
        <w:rPr>
          <w:rFonts w:ascii="Helvetica" w:eastAsia="Times New Roman" w:hAnsi="Helvetica" w:cs="Helvetica"/>
          <w:color w:val="333333"/>
          <w:sz w:val="24"/>
          <w:szCs w:val="24"/>
        </w:rPr>
        <w:t>e</w:t>
      </w:r>
      <w:proofErr w:type="gramEnd"/>
      <w:r w:rsidRPr="00C54F98">
        <w:rPr>
          <w:rFonts w:ascii="Helvetica" w:eastAsia="Times New Roman" w:hAnsi="Helvetica" w:cs="Helvetica"/>
          <w:color w:val="333333"/>
          <w:sz w:val="24"/>
          <w:szCs w:val="24"/>
        </w:rPr>
        <w:t xml:space="preserve"> Y</w:t>
      </w:r>
    </w:p>
    <w:p w14:paraId="309C27E9" w14:textId="75B59DEE" w:rsidR="009220E7" w:rsidRDefault="009220E7" w:rsidP="009F2B42">
      <w:pPr>
        <w:numPr>
          <w:ilvl w:val="0"/>
          <w:numId w:val="4"/>
        </w:numPr>
        <w:shd w:val="clear" w:color="auto" w:fill="FFFFFF"/>
        <w:spacing w:before="100" w:beforeAutospacing="1" w:after="100" w:afterAutospacing="1" w:line="384" w:lineRule="atLeast"/>
        <w:jc w:val="left"/>
        <w:rPr>
          <w:rFonts w:ascii="Helvetica" w:eastAsia="Times New Roman" w:hAnsi="Helvetica" w:cs="Helvetica"/>
          <w:color w:val="333333"/>
          <w:sz w:val="24"/>
          <w:szCs w:val="24"/>
          <w:lang w:val="pt-PT"/>
        </w:rPr>
      </w:pPr>
      <w:r w:rsidRPr="00C54F98">
        <w:rPr>
          <w:rFonts w:ascii="Helvetica" w:eastAsia="Times New Roman" w:hAnsi="Helvetica" w:cs="Helvetica"/>
          <w:color w:val="333333"/>
          <w:sz w:val="24"/>
          <w:szCs w:val="24"/>
          <w:lang w:val="pt-PT"/>
        </w:rPr>
        <w:t>refletir sobre os resultados obtidos e porque</w:t>
      </w:r>
    </w:p>
    <w:p w14:paraId="5378B77C" w14:textId="414653E0" w:rsidR="009220E7" w:rsidRDefault="009220E7" w:rsidP="009F2B42">
      <w:pPr>
        <w:numPr>
          <w:ilvl w:val="0"/>
          <w:numId w:val="4"/>
        </w:numPr>
        <w:shd w:val="clear" w:color="auto" w:fill="FFFFFF"/>
        <w:spacing w:before="100" w:beforeAutospacing="1" w:after="100" w:afterAutospacing="1" w:line="384" w:lineRule="atLeast"/>
        <w:jc w:val="left"/>
        <w:rPr>
          <w:rFonts w:ascii="Helvetica" w:eastAsia="Times New Roman" w:hAnsi="Helvetica" w:cs="Helvetica"/>
          <w:color w:val="333333"/>
          <w:sz w:val="24"/>
          <w:szCs w:val="24"/>
          <w:lang w:val="pt-PT"/>
        </w:rPr>
      </w:pPr>
      <w:r>
        <w:rPr>
          <w:rFonts w:ascii="Helvetica" w:eastAsia="Times New Roman" w:hAnsi="Helvetica" w:cs="Helvetica"/>
          <w:color w:val="333333"/>
          <w:sz w:val="24"/>
          <w:szCs w:val="24"/>
          <w:lang w:val="pt-PT"/>
        </w:rPr>
        <w:t xml:space="preserve">falar sobre a </w:t>
      </w:r>
      <w:proofErr w:type="spellStart"/>
      <w:r>
        <w:rPr>
          <w:rFonts w:ascii="Helvetica" w:eastAsia="Times New Roman" w:hAnsi="Helvetica" w:cs="Helvetica"/>
          <w:color w:val="333333"/>
          <w:sz w:val="24"/>
          <w:szCs w:val="24"/>
          <w:lang w:val="pt-PT"/>
        </w:rPr>
        <w:t>adaptive</w:t>
      </w:r>
      <w:proofErr w:type="spellEnd"/>
      <w:r>
        <w:rPr>
          <w:rFonts w:ascii="Helvetica" w:eastAsia="Times New Roman" w:hAnsi="Helvetica" w:cs="Helvetica"/>
          <w:color w:val="333333"/>
          <w:sz w:val="24"/>
          <w:szCs w:val="24"/>
          <w:lang w:val="pt-PT"/>
        </w:rPr>
        <w:t xml:space="preserve"> do </w:t>
      </w:r>
      <w:proofErr w:type="spellStart"/>
      <w:r>
        <w:rPr>
          <w:rFonts w:ascii="Helvetica" w:eastAsia="Times New Roman" w:hAnsi="Helvetica" w:cs="Helvetica"/>
          <w:color w:val="333333"/>
          <w:sz w:val="24"/>
          <w:szCs w:val="24"/>
          <w:lang w:val="pt-PT"/>
        </w:rPr>
        <w:t>photon</w:t>
      </w:r>
      <w:proofErr w:type="spellEnd"/>
      <w:r>
        <w:rPr>
          <w:rFonts w:ascii="Helvetica" w:eastAsia="Times New Roman" w:hAnsi="Helvetica" w:cs="Helvetica"/>
          <w:color w:val="333333"/>
          <w:sz w:val="24"/>
          <w:szCs w:val="24"/>
          <w:lang w:val="pt-PT"/>
        </w:rPr>
        <w:t xml:space="preserve"> </w:t>
      </w:r>
      <w:proofErr w:type="spellStart"/>
      <w:r>
        <w:rPr>
          <w:rFonts w:ascii="Helvetica" w:eastAsia="Times New Roman" w:hAnsi="Helvetica" w:cs="Helvetica"/>
          <w:color w:val="333333"/>
          <w:sz w:val="24"/>
          <w:szCs w:val="24"/>
          <w:lang w:val="pt-PT"/>
        </w:rPr>
        <w:t>map</w:t>
      </w:r>
      <w:proofErr w:type="spellEnd"/>
      <w:r>
        <w:rPr>
          <w:rFonts w:ascii="Helvetica" w:eastAsia="Times New Roman" w:hAnsi="Helvetica" w:cs="Helvetica"/>
          <w:color w:val="333333"/>
          <w:sz w:val="24"/>
          <w:szCs w:val="24"/>
          <w:lang w:val="pt-PT"/>
        </w:rPr>
        <w:t xml:space="preserve"> com </w:t>
      </w:r>
      <w:proofErr w:type="spellStart"/>
      <w:r>
        <w:rPr>
          <w:rFonts w:ascii="Helvetica" w:eastAsia="Times New Roman" w:hAnsi="Helvetica" w:cs="Helvetica"/>
          <w:color w:val="333333"/>
          <w:sz w:val="24"/>
          <w:szCs w:val="24"/>
          <w:lang w:val="pt-PT"/>
        </w:rPr>
        <w:t>photoes</w:t>
      </w:r>
      <w:proofErr w:type="spellEnd"/>
      <w:r>
        <w:rPr>
          <w:rFonts w:ascii="Helvetica" w:eastAsia="Times New Roman" w:hAnsi="Helvetica" w:cs="Helvetica"/>
          <w:color w:val="333333"/>
          <w:sz w:val="24"/>
          <w:szCs w:val="24"/>
          <w:lang w:val="pt-PT"/>
        </w:rPr>
        <w:t xml:space="preserve"> cáusticos (não fizemos)</w:t>
      </w:r>
    </w:p>
    <w:p w14:paraId="6B9153BC" w14:textId="077B2F1F" w:rsidR="009220E7" w:rsidRDefault="009220E7" w:rsidP="009F2B42">
      <w:pPr>
        <w:numPr>
          <w:ilvl w:val="0"/>
          <w:numId w:val="4"/>
        </w:numPr>
        <w:shd w:val="clear" w:color="auto" w:fill="FFFFFF"/>
        <w:spacing w:before="100" w:beforeAutospacing="1" w:after="100" w:afterAutospacing="1" w:line="384" w:lineRule="atLeast"/>
        <w:jc w:val="left"/>
        <w:rPr>
          <w:rFonts w:ascii="Helvetica" w:eastAsia="Times New Roman" w:hAnsi="Helvetica" w:cs="Helvetica"/>
          <w:color w:val="333333"/>
          <w:sz w:val="24"/>
          <w:szCs w:val="24"/>
          <w:lang w:val="pt-PT"/>
        </w:rPr>
      </w:pPr>
      <w:r>
        <w:rPr>
          <w:rFonts w:ascii="Helvetica" w:eastAsia="Times New Roman" w:hAnsi="Helvetica" w:cs="Helvetica"/>
          <w:color w:val="333333"/>
          <w:sz w:val="24"/>
          <w:szCs w:val="24"/>
          <w:lang w:val="pt-PT"/>
        </w:rPr>
        <w:t xml:space="preserve">problemas que tivemos (falar do </w:t>
      </w:r>
      <w:proofErr w:type="spellStart"/>
      <w:r>
        <w:rPr>
          <w:rFonts w:ascii="Helvetica" w:eastAsia="Times New Roman" w:hAnsi="Helvetica" w:cs="Helvetica"/>
          <w:color w:val="333333"/>
          <w:sz w:val="24"/>
          <w:szCs w:val="24"/>
          <w:lang w:val="pt-PT"/>
        </w:rPr>
        <w:t>metropolis</w:t>
      </w:r>
      <w:proofErr w:type="spellEnd"/>
      <w:r>
        <w:rPr>
          <w:rFonts w:ascii="Helvetica" w:eastAsia="Times New Roman" w:hAnsi="Helvetica" w:cs="Helvetica"/>
          <w:color w:val="333333"/>
          <w:sz w:val="24"/>
          <w:szCs w:val="24"/>
          <w:lang w:val="pt-PT"/>
        </w:rPr>
        <w:t>)</w:t>
      </w:r>
    </w:p>
    <w:p w14:paraId="420C8687" w14:textId="70C66E1C" w:rsidR="009220E7" w:rsidRPr="009220E7" w:rsidRDefault="009220E7" w:rsidP="009F2B42">
      <w:pPr>
        <w:numPr>
          <w:ilvl w:val="0"/>
          <w:numId w:val="4"/>
        </w:numPr>
        <w:shd w:val="clear" w:color="auto" w:fill="FFFFFF"/>
        <w:spacing w:before="100" w:beforeAutospacing="1" w:after="100" w:afterAutospacing="1" w:line="384" w:lineRule="atLeast"/>
        <w:jc w:val="left"/>
        <w:rPr>
          <w:rFonts w:ascii="Helvetica" w:eastAsia="Times New Roman" w:hAnsi="Helvetica" w:cs="Helvetica"/>
          <w:color w:val="333333"/>
          <w:sz w:val="24"/>
          <w:szCs w:val="24"/>
          <w:lang w:val="pt-PT"/>
        </w:rPr>
      </w:pPr>
      <w:r>
        <w:rPr>
          <w:rFonts w:ascii="Helvetica" w:eastAsia="Times New Roman" w:hAnsi="Helvetica" w:cs="Helvetica"/>
          <w:color w:val="333333"/>
          <w:sz w:val="24"/>
          <w:szCs w:val="24"/>
          <w:lang w:val="pt-PT"/>
        </w:rPr>
        <w:t>trabalho futuro</w:t>
      </w:r>
    </w:p>
    <w:p w14:paraId="1B0EE6BA" w14:textId="77777777" w:rsidR="009220E7" w:rsidRPr="009220E7" w:rsidRDefault="009220E7" w:rsidP="009F2B42">
      <w:pPr>
        <w:rPr>
          <w:lang w:val="pt-PT"/>
        </w:rPr>
      </w:pPr>
    </w:p>
    <w:p w14:paraId="4620ED1D" w14:textId="77777777" w:rsidR="009220E7" w:rsidRPr="009220E7" w:rsidRDefault="009220E7" w:rsidP="009F2B42">
      <w:pPr>
        <w:rPr>
          <w:lang w:val="pt-PT"/>
        </w:rPr>
      </w:pPr>
    </w:p>
    <w:p w14:paraId="6F7B89C7" w14:textId="7374C5C5" w:rsidR="009F2B42" w:rsidRPr="009220E7" w:rsidRDefault="009F2B42" w:rsidP="009F2B42">
      <w:pPr>
        <w:rPr>
          <w:lang w:val="pt-PT"/>
        </w:rPr>
      </w:pPr>
      <w:r>
        <w:rPr>
          <w:noProof/>
        </w:rPr>
        <w:lastRenderedPageBreak/>
        <mc:AlternateContent>
          <mc:Choice Requires="wpg">
            <w:drawing>
              <wp:anchor distT="0" distB="0" distL="114300" distR="114300" simplePos="0" relativeHeight="251740160" behindDoc="0" locked="0" layoutInCell="1" allowOverlap="1" wp14:anchorId="61D3F98C" wp14:editId="5CEC5956">
                <wp:simplePos x="0" y="0"/>
                <wp:positionH relativeFrom="column">
                  <wp:posOffset>300990</wp:posOffset>
                </wp:positionH>
                <wp:positionV relativeFrom="paragraph">
                  <wp:posOffset>272415</wp:posOffset>
                </wp:positionV>
                <wp:extent cx="5000625" cy="3373120"/>
                <wp:effectExtent l="0" t="0" r="9525" b="0"/>
                <wp:wrapTopAndBottom/>
                <wp:docPr id="73" name="Group 73"/>
                <wp:cNvGraphicFramePr/>
                <a:graphic xmlns:a="http://schemas.openxmlformats.org/drawingml/2006/main">
                  <a:graphicData uri="http://schemas.microsoft.com/office/word/2010/wordprocessingGroup">
                    <wpg:wgp>
                      <wpg:cNvGrpSpPr/>
                      <wpg:grpSpPr>
                        <a:xfrm>
                          <a:off x="0" y="0"/>
                          <a:ext cx="5000625" cy="3373120"/>
                          <a:chOff x="0" y="0"/>
                          <a:chExt cx="5000625" cy="3373120"/>
                        </a:xfrm>
                      </wpg:grpSpPr>
                      <wpg:graphicFrame>
                        <wpg:cNvPr id="56" name="Chart 56"/>
                        <wpg:cNvFrPr/>
                        <wpg:xfrm>
                          <a:off x="0" y="0"/>
                          <a:ext cx="5000625" cy="3061970"/>
                        </wpg:xfrm>
                        <a:graphic>
                          <a:graphicData uri="http://schemas.openxmlformats.org/drawingml/2006/chart">
                            <c:chart xmlns:c="http://schemas.openxmlformats.org/drawingml/2006/chart" xmlns:r="http://schemas.openxmlformats.org/officeDocument/2006/relationships" r:id="rId74"/>
                          </a:graphicData>
                        </a:graphic>
                      </wpg:graphicFrame>
                      <wps:wsp>
                        <wps:cNvPr id="63" name="Text Box 63"/>
                        <wps:cNvSpPr txBox="1"/>
                        <wps:spPr>
                          <a:xfrm>
                            <a:off x="0" y="3114675"/>
                            <a:ext cx="5000625" cy="258445"/>
                          </a:xfrm>
                          <a:prstGeom prst="rect">
                            <a:avLst/>
                          </a:prstGeom>
                          <a:solidFill>
                            <a:prstClr val="white"/>
                          </a:solidFill>
                          <a:ln>
                            <a:noFill/>
                          </a:ln>
                          <a:effectLst/>
                        </wps:spPr>
                        <wps:txbx>
                          <w:txbxContent>
                            <w:p w14:paraId="52C83924" w14:textId="78FF21A1" w:rsidR="0037714E" w:rsidRPr="00274A86" w:rsidRDefault="0037714E" w:rsidP="0037714E">
                              <w:pPr>
                                <w:pStyle w:val="Legenda"/>
                                <w:jc w:val="center"/>
                                <w:rPr>
                                  <w:noProof/>
                                </w:rPr>
                              </w:pPr>
                              <w:bookmarkStart w:id="365" w:name="_Ref453943401"/>
                              <w:r>
                                <w:t xml:space="preserve">Graph </w:t>
                              </w:r>
                              <w:fldSimple w:instr=" SEQ Graph \* ARABIC ">
                                <w:r>
                                  <w:rPr>
                                    <w:noProof/>
                                  </w:rPr>
                                  <w:t>5</w:t>
                                </w:r>
                              </w:fldSimple>
                              <w:bookmarkEnd w:id="365"/>
                              <w:r>
                                <w:t>. RMSE comparison between surface integrators and samplers.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1D3F98C" id="Group 73" o:spid="_x0000_s1089" style="position:absolute;left:0;text-align:left;margin-left:23.7pt;margin-top:21.45pt;width:393.75pt;height:265.6pt;z-index:251740160" coordsize="50006,33731" o:gfxdata="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">
                <v:shape id="Chart 56" o:spid="_x0000_s1090" type="#_x0000_t75" style="position:absolute;left:-60;top:-60;width:50108;height:3072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">
                  <v:imagedata r:id="rId75" o:title=""/>
                  <o:lock v:ext="edit" aspectratio="f"/>
                </v:shape>
                <v:shape id="Text Box 63" o:spid="_x0000_s1091" type="#_x0000_t202" style="position:absolute;top:31146;width:50006;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" stroked="f">
                  <v:textbox style="mso-fit-shape-to-text:t" inset="0,0,0,0">
                    <w:txbxContent>
                      <w:p w14:paraId="52C83924" w14:textId="78FF21A1" w:rsidR="0037714E" w:rsidRPr="00274A86" w:rsidRDefault="0037714E" w:rsidP="0037714E">
                        <w:pPr>
                          <w:pStyle w:val="Legenda"/>
                          <w:jc w:val="center"/>
                          <w:rPr>
                            <w:noProof/>
                          </w:rPr>
                        </w:pPr>
                        <w:bookmarkStart w:id="366" w:name="_Ref453943401"/>
                        <w:r>
                          <w:t xml:space="preserve">Graph </w:t>
                        </w:r>
                        <w:fldSimple w:instr=" SEQ Graph \* ARABIC ">
                          <w:r>
                            <w:rPr>
                              <w:noProof/>
                            </w:rPr>
                            <w:t>5</w:t>
                          </w:r>
                        </w:fldSimple>
                        <w:bookmarkEnd w:id="366"/>
                        <w:r>
                          <w:t>. RMSE comparison between surface integrators and samplers.</w:t>
                        </w:r>
                      </w:p>
                    </w:txbxContent>
                  </v:textbox>
                </v:shape>
                <w10:wrap type="topAndBottom"/>
              </v:group>
              <o:OLEObject Type="Embed" ProgID="Excel.Chart.8" ShapeID="Chart 56" DrawAspect="Content" ObjectID="_1527691980" r:id="rId76">
                <o:FieldCodes>\s</o:FieldCodes>
              </o:OLEObject>
            </w:pict>
          </mc:Fallback>
        </mc:AlternateContent>
      </w:r>
    </w:p>
    <w:p w14:paraId="11D07F5B" w14:textId="71397471" w:rsidR="009F2B42" w:rsidRPr="009220E7" w:rsidRDefault="009F2B42" w:rsidP="009F2B42">
      <w:pPr>
        <w:rPr>
          <w:lang w:val="pt-PT"/>
        </w:rPr>
      </w:pPr>
    </w:p>
    <w:p w14:paraId="06B26EF9" w14:textId="77777777" w:rsidR="009F2B42" w:rsidRPr="009220E7" w:rsidRDefault="009F2B42" w:rsidP="009F2B42">
      <w:pPr>
        <w:rPr>
          <w:lang w:val="pt-PT"/>
        </w:rPr>
      </w:pPr>
    </w:p>
    <w:sectPr w:rsidR="009F2B42" w:rsidRPr="009220E7" w:rsidSect="00783123">
      <w:headerReference w:type="default" r:id="rId77"/>
      <w:footerReference w:type="default" r:id="rId78"/>
      <w:pgSz w:w="12240" w:h="15840"/>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F93A2E5" w14:textId="77777777" w:rsidR="007B2009" w:rsidRDefault="007B2009" w:rsidP="00783123">
      <w:pPr>
        <w:spacing w:after="0" w:line="240" w:lineRule="auto"/>
      </w:pPr>
      <w:r>
        <w:separator/>
      </w:r>
    </w:p>
  </w:endnote>
  <w:endnote w:type="continuationSeparator" w:id="0">
    <w:p w14:paraId="0621E99D" w14:textId="77777777" w:rsidR="007B2009" w:rsidRDefault="007B2009" w:rsidP="0078312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4B33750" w14:textId="2931E416" w:rsidR="0037714E" w:rsidRPr="00783123" w:rsidRDefault="0037714E" w:rsidP="00783123">
    <w:pPr>
      <w:pStyle w:val="Rodap"/>
      <w:jc w:val="right"/>
    </w:pPr>
    <w:r w:rsidRPr="00783123">
      <w:t xml:space="preserve"> </w:t>
    </w:r>
    <w:r w:rsidRPr="00783123">
      <w:fldChar w:fldCharType="begin"/>
    </w:r>
    <w:r w:rsidRPr="00783123">
      <w:instrText>PAGE  \* Arabic  \* MERGEFORMAT</w:instrText>
    </w:r>
    <w:r w:rsidRPr="00783123">
      <w:fldChar w:fldCharType="separate"/>
    </w:r>
    <w:r w:rsidR="00A126E5">
      <w:rPr>
        <w:noProof/>
      </w:rPr>
      <w:t>27</w:t>
    </w:r>
    <w:r w:rsidRPr="00783123">
      <w:fldChar w:fldCharType="end"/>
    </w:r>
    <w:r w:rsidRPr="00783123">
      <w:t>/</w:t>
    </w:r>
    <w:fldSimple w:instr="NUMPAGES \* Arabic \* MERGEFORMAT">
      <w:r w:rsidR="00A126E5">
        <w:rPr>
          <w:noProof/>
        </w:rPr>
        <w:t>29</w:t>
      </w:r>
    </w:fldSimple>
  </w:p>
  <w:p w14:paraId="74B33751" w14:textId="77777777" w:rsidR="0037714E" w:rsidRPr="00783123" w:rsidRDefault="0037714E">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83FE3E2" w14:textId="77777777" w:rsidR="007B2009" w:rsidRDefault="007B2009" w:rsidP="00783123">
      <w:pPr>
        <w:spacing w:after="0" w:line="240" w:lineRule="auto"/>
      </w:pPr>
      <w:r>
        <w:separator/>
      </w:r>
    </w:p>
  </w:footnote>
  <w:footnote w:type="continuationSeparator" w:id="0">
    <w:p w14:paraId="18C96B1E" w14:textId="77777777" w:rsidR="007B2009" w:rsidRDefault="007B2009" w:rsidP="0078312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BA54B53" w14:textId="294ED1D0" w:rsidR="0037714E" w:rsidRDefault="0037714E">
    <w:pPr>
      <w:pStyle w:val="Cabealho"/>
    </w:pPr>
    <w:ins w:id="367" w:author="Rafael Antunes" w:date="2016-06-17T13:19:00Z">
      <w:r>
        <w:t xml:space="preserve">University of Minho </w:t>
      </w:r>
    </w:ins>
    <w:ins w:id="368" w:author="Rafael Antunes" w:date="2016-06-17T13:18:00Z">
      <w:r>
        <w:ptab w:relativeTo="margin" w:alignment="center" w:leader="none"/>
      </w:r>
      <w:r>
        <w:ptab w:relativeTo="margin" w:alignment="right" w:leader="none"/>
      </w:r>
    </w:ins>
    <w:ins w:id="369" w:author="Rafael Antunes" w:date="2016-06-17T13:19:00Z">
      <w:r w:rsidRPr="0053033D">
        <w:t>Display and Lighting II</w:t>
      </w:r>
    </w:ins>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7074FB"/>
    <w:multiLevelType w:val="hybridMultilevel"/>
    <w:tmpl w:val="257444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49A07DF"/>
    <w:multiLevelType w:val="hybridMultilevel"/>
    <w:tmpl w:val="29AC06AA"/>
    <w:lvl w:ilvl="0" w:tplc="87E84212">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B5A7A3A"/>
    <w:multiLevelType w:val="multilevel"/>
    <w:tmpl w:val="AE9ACC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BD629A4"/>
    <w:multiLevelType w:val="hybridMultilevel"/>
    <w:tmpl w:val="63041DB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F0E147C"/>
    <w:multiLevelType w:val="multilevel"/>
    <w:tmpl w:val="274C10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6B9A3F59"/>
    <w:multiLevelType w:val="multilevel"/>
    <w:tmpl w:val="E06080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7FFA7CC4"/>
    <w:multiLevelType w:val="hybridMultilevel"/>
    <w:tmpl w:val="34EE03B4"/>
    <w:lvl w:ilvl="0" w:tplc="283E371A">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3"/>
  </w:num>
  <w:num w:numId="3">
    <w:abstractNumId w:val="6"/>
  </w:num>
  <w:num w:numId="4">
    <w:abstractNumId w:val="4"/>
  </w:num>
  <w:num w:numId="5">
    <w:abstractNumId w:val="5"/>
  </w:num>
  <w:num w:numId="6">
    <w:abstractNumId w:val="2"/>
  </w:num>
  <w:num w:numId="7">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Rafael Antunes">
    <w15:presenceInfo w15:providerId="Windows Live" w15:userId="425b80a1a445a5b9"/>
  </w15:person>
  <w15:person w15:author="Bruno Barbosa">
    <w15:presenceInfo w15:providerId="Windows Live" w15:userId="44df289e4f104bd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C4FE1"/>
    <w:rsid w:val="00004597"/>
    <w:rsid w:val="0003045A"/>
    <w:rsid w:val="000304D2"/>
    <w:rsid w:val="00035F6D"/>
    <w:rsid w:val="00037589"/>
    <w:rsid w:val="000464CE"/>
    <w:rsid w:val="00054A30"/>
    <w:rsid w:val="00064E71"/>
    <w:rsid w:val="000725E5"/>
    <w:rsid w:val="00072B84"/>
    <w:rsid w:val="00084D18"/>
    <w:rsid w:val="000868C0"/>
    <w:rsid w:val="00090ABB"/>
    <w:rsid w:val="000933CE"/>
    <w:rsid w:val="00097B5A"/>
    <w:rsid w:val="000E6B99"/>
    <w:rsid w:val="000E6D8C"/>
    <w:rsid w:val="001019C6"/>
    <w:rsid w:val="00101E45"/>
    <w:rsid w:val="00103E3A"/>
    <w:rsid w:val="00107ED7"/>
    <w:rsid w:val="0011523E"/>
    <w:rsid w:val="00115CFC"/>
    <w:rsid w:val="00117058"/>
    <w:rsid w:val="00120079"/>
    <w:rsid w:val="00120616"/>
    <w:rsid w:val="00127809"/>
    <w:rsid w:val="001441FF"/>
    <w:rsid w:val="00154C30"/>
    <w:rsid w:val="00160384"/>
    <w:rsid w:val="001712E3"/>
    <w:rsid w:val="001739CD"/>
    <w:rsid w:val="00173C90"/>
    <w:rsid w:val="001741E6"/>
    <w:rsid w:val="00174588"/>
    <w:rsid w:val="00185356"/>
    <w:rsid w:val="00195AA6"/>
    <w:rsid w:val="001A1663"/>
    <w:rsid w:val="001A205D"/>
    <w:rsid w:val="001C41C6"/>
    <w:rsid w:val="001F41AB"/>
    <w:rsid w:val="001F6BDA"/>
    <w:rsid w:val="00247C10"/>
    <w:rsid w:val="00256E47"/>
    <w:rsid w:val="0026697D"/>
    <w:rsid w:val="002672E4"/>
    <w:rsid w:val="00290226"/>
    <w:rsid w:val="002A0F2F"/>
    <w:rsid w:val="002A352A"/>
    <w:rsid w:val="002A4F59"/>
    <w:rsid w:val="002B18C4"/>
    <w:rsid w:val="002D0C01"/>
    <w:rsid w:val="002D281C"/>
    <w:rsid w:val="002D40EE"/>
    <w:rsid w:val="002E2764"/>
    <w:rsid w:val="002E2DD3"/>
    <w:rsid w:val="002E35C3"/>
    <w:rsid w:val="002E526B"/>
    <w:rsid w:val="00300EF2"/>
    <w:rsid w:val="00303BE5"/>
    <w:rsid w:val="003206B0"/>
    <w:rsid w:val="003250DB"/>
    <w:rsid w:val="0033088D"/>
    <w:rsid w:val="003515BC"/>
    <w:rsid w:val="00353C55"/>
    <w:rsid w:val="003626F3"/>
    <w:rsid w:val="00375A17"/>
    <w:rsid w:val="0037714E"/>
    <w:rsid w:val="003810DA"/>
    <w:rsid w:val="00392884"/>
    <w:rsid w:val="0039429D"/>
    <w:rsid w:val="003A4309"/>
    <w:rsid w:val="003E28C5"/>
    <w:rsid w:val="00403796"/>
    <w:rsid w:val="00434AB1"/>
    <w:rsid w:val="00456763"/>
    <w:rsid w:val="0046070E"/>
    <w:rsid w:val="00473162"/>
    <w:rsid w:val="0048036C"/>
    <w:rsid w:val="00482825"/>
    <w:rsid w:val="004A1236"/>
    <w:rsid w:val="004B4522"/>
    <w:rsid w:val="004B7525"/>
    <w:rsid w:val="004C02A8"/>
    <w:rsid w:val="004E7102"/>
    <w:rsid w:val="004F1C42"/>
    <w:rsid w:val="00501018"/>
    <w:rsid w:val="005012E4"/>
    <w:rsid w:val="005068E8"/>
    <w:rsid w:val="00511457"/>
    <w:rsid w:val="0052065C"/>
    <w:rsid w:val="005230A8"/>
    <w:rsid w:val="0052505F"/>
    <w:rsid w:val="0053033D"/>
    <w:rsid w:val="00540DEF"/>
    <w:rsid w:val="00545C25"/>
    <w:rsid w:val="005537AC"/>
    <w:rsid w:val="00556009"/>
    <w:rsid w:val="00564C47"/>
    <w:rsid w:val="005A380F"/>
    <w:rsid w:val="005A43BB"/>
    <w:rsid w:val="005C2BBE"/>
    <w:rsid w:val="005C33BD"/>
    <w:rsid w:val="005D310F"/>
    <w:rsid w:val="005E0802"/>
    <w:rsid w:val="006034F4"/>
    <w:rsid w:val="00610581"/>
    <w:rsid w:val="00614115"/>
    <w:rsid w:val="00615A86"/>
    <w:rsid w:val="00620F1B"/>
    <w:rsid w:val="006232F3"/>
    <w:rsid w:val="00626F64"/>
    <w:rsid w:val="00644E9E"/>
    <w:rsid w:val="006523B7"/>
    <w:rsid w:val="00673C93"/>
    <w:rsid w:val="00681D59"/>
    <w:rsid w:val="006C2DEE"/>
    <w:rsid w:val="006D7078"/>
    <w:rsid w:val="00706B33"/>
    <w:rsid w:val="00742870"/>
    <w:rsid w:val="00752B41"/>
    <w:rsid w:val="00764164"/>
    <w:rsid w:val="00771B70"/>
    <w:rsid w:val="00783123"/>
    <w:rsid w:val="007910F5"/>
    <w:rsid w:val="007939F7"/>
    <w:rsid w:val="007954F5"/>
    <w:rsid w:val="00796D67"/>
    <w:rsid w:val="007A0616"/>
    <w:rsid w:val="007B2009"/>
    <w:rsid w:val="007D211C"/>
    <w:rsid w:val="007F3E87"/>
    <w:rsid w:val="007F60E3"/>
    <w:rsid w:val="00812AD9"/>
    <w:rsid w:val="00817D4A"/>
    <w:rsid w:val="00824EAB"/>
    <w:rsid w:val="0083118C"/>
    <w:rsid w:val="0083185D"/>
    <w:rsid w:val="00871349"/>
    <w:rsid w:val="00871A89"/>
    <w:rsid w:val="00872400"/>
    <w:rsid w:val="0087723E"/>
    <w:rsid w:val="00885B9E"/>
    <w:rsid w:val="0088647D"/>
    <w:rsid w:val="0088681A"/>
    <w:rsid w:val="00897136"/>
    <w:rsid w:val="008A2BBC"/>
    <w:rsid w:val="008A58AE"/>
    <w:rsid w:val="008B0195"/>
    <w:rsid w:val="008D568B"/>
    <w:rsid w:val="008D7FE1"/>
    <w:rsid w:val="008E6539"/>
    <w:rsid w:val="008F2457"/>
    <w:rsid w:val="009220E7"/>
    <w:rsid w:val="0092307C"/>
    <w:rsid w:val="00923314"/>
    <w:rsid w:val="0092337F"/>
    <w:rsid w:val="0092365F"/>
    <w:rsid w:val="009417C8"/>
    <w:rsid w:val="009559E3"/>
    <w:rsid w:val="00962668"/>
    <w:rsid w:val="009666DD"/>
    <w:rsid w:val="0097148B"/>
    <w:rsid w:val="009740C4"/>
    <w:rsid w:val="009767E4"/>
    <w:rsid w:val="00980BF2"/>
    <w:rsid w:val="00982DAB"/>
    <w:rsid w:val="00992665"/>
    <w:rsid w:val="00994BAA"/>
    <w:rsid w:val="00996B82"/>
    <w:rsid w:val="00996C2A"/>
    <w:rsid w:val="009A5DDF"/>
    <w:rsid w:val="009A66B8"/>
    <w:rsid w:val="009C6D92"/>
    <w:rsid w:val="009E0AF3"/>
    <w:rsid w:val="009E3222"/>
    <w:rsid w:val="009F2B42"/>
    <w:rsid w:val="00A04F0A"/>
    <w:rsid w:val="00A058B8"/>
    <w:rsid w:val="00A126E5"/>
    <w:rsid w:val="00A22E28"/>
    <w:rsid w:val="00A23BAE"/>
    <w:rsid w:val="00A316C7"/>
    <w:rsid w:val="00A405BE"/>
    <w:rsid w:val="00A4243A"/>
    <w:rsid w:val="00A52AD1"/>
    <w:rsid w:val="00A5516E"/>
    <w:rsid w:val="00A6007C"/>
    <w:rsid w:val="00A73155"/>
    <w:rsid w:val="00A76C7B"/>
    <w:rsid w:val="00A8451C"/>
    <w:rsid w:val="00A85F30"/>
    <w:rsid w:val="00A92AF6"/>
    <w:rsid w:val="00AA06C2"/>
    <w:rsid w:val="00AB2714"/>
    <w:rsid w:val="00AC4FE1"/>
    <w:rsid w:val="00AD0F38"/>
    <w:rsid w:val="00AD41C6"/>
    <w:rsid w:val="00AD470C"/>
    <w:rsid w:val="00AD67C9"/>
    <w:rsid w:val="00AD7D0C"/>
    <w:rsid w:val="00AD7DA7"/>
    <w:rsid w:val="00AE3B75"/>
    <w:rsid w:val="00AE3DA8"/>
    <w:rsid w:val="00AE6967"/>
    <w:rsid w:val="00B06EAF"/>
    <w:rsid w:val="00B13830"/>
    <w:rsid w:val="00B1691F"/>
    <w:rsid w:val="00B35C90"/>
    <w:rsid w:val="00B43341"/>
    <w:rsid w:val="00B54BAC"/>
    <w:rsid w:val="00B55EE0"/>
    <w:rsid w:val="00B5664B"/>
    <w:rsid w:val="00B62F87"/>
    <w:rsid w:val="00B66CB2"/>
    <w:rsid w:val="00B72CE8"/>
    <w:rsid w:val="00B7545D"/>
    <w:rsid w:val="00B7648B"/>
    <w:rsid w:val="00BA02DC"/>
    <w:rsid w:val="00BA649E"/>
    <w:rsid w:val="00BB066A"/>
    <w:rsid w:val="00BB142C"/>
    <w:rsid w:val="00BD4185"/>
    <w:rsid w:val="00BF098D"/>
    <w:rsid w:val="00BF4534"/>
    <w:rsid w:val="00BF7E9F"/>
    <w:rsid w:val="00C03578"/>
    <w:rsid w:val="00C11BC3"/>
    <w:rsid w:val="00C12351"/>
    <w:rsid w:val="00C125F8"/>
    <w:rsid w:val="00C1328D"/>
    <w:rsid w:val="00C2504F"/>
    <w:rsid w:val="00C26A0A"/>
    <w:rsid w:val="00C4004A"/>
    <w:rsid w:val="00C41B69"/>
    <w:rsid w:val="00C44478"/>
    <w:rsid w:val="00C4473C"/>
    <w:rsid w:val="00C454AB"/>
    <w:rsid w:val="00C54F71"/>
    <w:rsid w:val="00C54F98"/>
    <w:rsid w:val="00C63505"/>
    <w:rsid w:val="00C637C6"/>
    <w:rsid w:val="00C700EA"/>
    <w:rsid w:val="00C7175A"/>
    <w:rsid w:val="00C74E32"/>
    <w:rsid w:val="00C76E6C"/>
    <w:rsid w:val="00C82465"/>
    <w:rsid w:val="00C8489B"/>
    <w:rsid w:val="00C855AA"/>
    <w:rsid w:val="00C868E4"/>
    <w:rsid w:val="00C96641"/>
    <w:rsid w:val="00CA09C1"/>
    <w:rsid w:val="00CB0478"/>
    <w:rsid w:val="00CB0B46"/>
    <w:rsid w:val="00CB4495"/>
    <w:rsid w:val="00CC4D50"/>
    <w:rsid w:val="00CC5374"/>
    <w:rsid w:val="00CE7D20"/>
    <w:rsid w:val="00CF0272"/>
    <w:rsid w:val="00D035AF"/>
    <w:rsid w:val="00D051CD"/>
    <w:rsid w:val="00D1300F"/>
    <w:rsid w:val="00D13FF0"/>
    <w:rsid w:val="00D17040"/>
    <w:rsid w:val="00D27887"/>
    <w:rsid w:val="00D367C3"/>
    <w:rsid w:val="00D37ADD"/>
    <w:rsid w:val="00D46ECF"/>
    <w:rsid w:val="00D52647"/>
    <w:rsid w:val="00D607A3"/>
    <w:rsid w:val="00D64ECF"/>
    <w:rsid w:val="00D66D3A"/>
    <w:rsid w:val="00D73663"/>
    <w:rsid w:val="00D744CD"/>
    <w:rsid w:val="00D77645"/>
    <w:rsid w:val="00D77C59"/>
    <w:rsid w:val="00D8166D"/>
    <w:rsid w:val="00D8753F"/>
    <w:rsid w:val="00D950C5"/>
    <w:rsid w:val="00DA197E"/>
    <w:rsid w:val="00DB24A7"/>
    <w:rsid w:val="00DB50B5"/>
    <w:rsid w:val="00DB6A74"/>
    <w:rsid w:val="00DB7F38"/>
    <w:rsid w:val="00DC5C5F"/>
    <w:rsid w:val="00DD2CBC"/>
    <w:rsid w:val="00DD3B43"/>
    <w:rsid w:val="00DD5429"/>
    <w:rsid w:val="00DD59B4"/>
    <w:rsid w:val="00DD6823"/>
    <w:rsid w:val="00DD7CD9"/>
    <w:rsid w:val="00DF6907"/>
    <w:rsid w:val="00E11F3B"/>
    <w:rsid w:val="00E1405B"/>
    <w:rsid w:val="00E24D35"/>
    <w:rsid w:val="00E312DF"/>
    <w:rsid w:val="00E46ABB"/>
    <w:rsid w:val="00E5004F"/>
    <w:rsid w:val="00E5016F"/>
    <w:rsid w:val="00E50E96"/>
    <w:rsid w:val="00E63CD3"/>
    <w:rsid w:val="00E807C3"/>
    <w:rsid w:val="00EA4E1F"/>
    <w:rsid w:val="00EB1CA3"/>
    <w:rsid w:val="00EC17CE"/>
    <w:rsid w:val="00EC6089"/>
    <w:rsid w:val="00ED2B30"/>
    <w:rsid w:val="00EE0EA2"/>
    <w:rsid w:val="00EF5035"/>
    <w:rsid w:val="00EF69DE"/>
    <w:rsid w:val="00F04AEB"/>
    <w:rsid w:val="00F27EDD"/>
    <w:rsid w:val="00F32706"/>
    <w:rsid w:val="00F50890"/>
    <w:rsid w:val="00F568E8"/>
    <w:rsid w:val="00F61F55"/>
    <w:rsid w:val="00F820C9"/>
    <w:rsid w:val="00F82EFA"/>
    <w:rsid w:val="00F839D5"/>
    <w:rsid w:val="00F85652"/>
    <w:rsid w:val="00F860EE"/>
    <w:rsid w:val="00F920A4"/>
    <w:rsid w:val="00F95098"/>
    <w:rsid w:val="00FA2BB6"/>
    <w:rsid w:val="00FA528B"/>
    <w:rsid w:val="00FB2A07"/>
    <w:rsid w:val="00FD38A6"/>
    <w:rsid w:val="00FD598D"/>
    <w:rsid w:val="00FD6C0A"/>
    <w:rsid w:val="00FD73EB"/>
    <w:rsid w:val="00FE55A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4B3354E"/>
  <w15:chartTrackingRefBased/>
  <w15:docId w15:val="{EA7C38F7-1C44-43CB-A39A-314AF6A797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E0AF3"/>
    <w:pPr>
      <w:spacing w:line="256" w:lineRule="auto"/>
      <w:jc w:val="both"/>
    </w:pPr>
    <w:rPr>
      <w:rFonts w:ascii="Times New Roman" w:hAnsi="Times New Roman"/>
    </w:rPr>
  </w:style>
  <w:style w:type="paragraph" w:styleId="Cabealho1">
    <w:name w:val="heading 1"/>
    <w:basedOn w:val="Normal"/>
    <w:next w:val="Normal"/>
    <w:link w:val="Cabealho1Carter"/>
    <w:uiPriority w:val="9"/>
    <w:qFormat/>
    <w:rsid w:val="009E0AF3"/>
    <w:pPr>
      <w:keepNext/>
      <w:keepLines/>
      <w:spacing w:before="240" w:after="0" w:line="480" w:lineRule="auto"/>
      <w:jc w:val="center"/>
      <w:outlineLvl w:val="0"/>
    </w:pPr>
    <w:rPr>
      <w:rFonts w:eastAsiaTheme="majorEastAsia" w:cstheme="majorBidi"/>
      <w:b/>
      <w:sz w:val="44"/>
      <w:szCs w:val="32"/>
    </w:rPr>
  </w:style>
  <w:style w:type="paragraph" w:styleId="Cabealho2">
    <w:name w:val="heading 2"/>
    <w:basedOn w:val="Normal"/>
    <w:next w:val="Normal"/>
    <w:link w:val="Cabealho2Carter"/>
    <w:uiPriority w:val="9"/>
    <w:unhideWhenUsed/>
    <w:qFormat/>
    <w:rsid w:val="00FA528B"/>
    <w:pPr>
      <w:keepNext/>
      <w:keepLines/>
      <w:spacing w:before="40" w:after="0" w:line="480" w:lineRule="auto"/>
      <w:jc w:val="center"/>
      <w:outlineLvl w:val="1"/>
    </w:pPr>
    <w:rPr>
      <w:rFonts w:eastAsiaTheme="majorEastAsia" w:cstheme="majorBidi"/>
      <w:b/>
      <w:sz w:val="32"/>
      <w:szCs w:val="26"/>
    </w:rPr>
  </w:style>
  <w:style w:type="paragraph" w:styleId="Cabealho3">
    <w:name w:val="heading 3"/>
    <w:basedOn w:val="Normal"/>
    <w:next w:val="Normal"/>
    <w:link w:val="Cabealho3Carter"/>
    <w:uiPriority w:val="9"/>
    <w:unhideWhenUsed/>
    <w:qFormat/>
    <w:rsid w:val="00897136"/>
    <w:pPr>
      <w:keepNext/>
      <w:keepLines/>
      <w:spacing w:before="40" w:after="0"/>
      <w:jc w:val="center"/>
      <w:outlineLvl w:val="2"/>
    </w:pPr>
    <w:rPr>
      <w:rFonts w:eastAsiaTheme="majorEastAsia" w:cstheme="majorBidi"/>
      <w:b/>
      <w:sz w:val="28"/>
      <w:szCs w:val="24"/>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Cabealho1Carter">
    <w:name w:val="Cabeçalho 1 Caráter"/>
    <w:basedOn w:val="Tipodeletrapredefinidodopargrafo"/>
    <w:link w:val="Cabealho1"/>
    <w:uiPriority w:val="9"/>
    <w:rsid w:val="009E0AF3"/>
    <w:rPr>
      <w:rFonts w:ascii="Times New Roman" w:eastAsiaTheme="majorEastAsia" w:hAnsi="Times New Roman" w:cstheme="majorBidi"/>
      <w:b/>
      <w:sz w:val="44"/>
      <w:szCs w:val="32"/>
    </w:rPr>
  </w:style>
  <w:style w:type="character" w:customStyle="1" w:styleId="Cabealho2Carter">
    <w:name w:val="Cabeçalho 2 Caráter"/>
    <w:basedOn w:val="Tipodeletrapredefinidodopargrafo"/>
    <w:link w:val="Cabealho2"/>
    <w:uiPriority w:val="9"/>
    <w:rsid w:val="00FA528B"/>
    <w:rPr>
      <w:rFonts w:ascii="Times New Roman" w:eastAsiaTheme="majorEastAsia" w:hAnsi="Times New Roman" w:cstheme="majorBidi"/>
      <w:b/>
      <w:sz w:val="32"/>
      <w:szCs w:val="26"/>
    </w:rPr>
  </w:style>
  <w:style w:type="paragraph" w:styleId="Legenda">
    <w:name w:val="caption"/>
    <w:basedOn w:val="Normal"/>
    <w:next w:val="Normal"/>
    <w:uiPriority w:val="35"/>
    <w:unhideWhenUsed/>
    <w:qFormat/>
    <w:rsid w:val="00996C2A"/>
    <w:pPr>
      <w:spacing w:after="200" w:line="240" w:lineRule="auto"/>
    </w:pPr>
    <w:rPr>
      <w:b/>
      <w:iCs/>
      <w:sz w:val="18"/>
      <w:szCs w:val="18"/>
    </w:rPr>
  </w:style>
  <w:style w:type="paragraph" w:styleId="Cabealho">
    <w:name w:val="header"/>
    <w:basedOn w:val="Normal"/>
    <w:link w:val="CabealhoCarter"/>
    <w:uiPriority w:val="99"/>
    <w:unhideWhenUsed/>
    <w:rsid w:val="00783123"/>
    <w:pPr>
      <w:tabs>
        <w:tab w:val="center" w:pos="4419"/>
        <w:tab w:val="right" w:pos="8838"/>
      </w:tabs>
      <w:spacing w:after="0" w:line="240" w:lineRule="auto"/>
    </w:pPr>
  </w:style>
  <w:style w:type="character" w:customStyle="1" w:styleId="CabealhoCarter">
    <w:name w:val="Cabeçalho Caráter"/>
    <w:basedOn w:val="Tipodeletrapredefinidodopargrafo"/>
    <w:link w:val="Cabealho"/>
    <w:uiPriority w:val="99"/>
    <w:rsid w:val="00783123"/>
  </w:style>
  <w:style w:type="paragraph" w:styleId="Rodap">
    <w:name w:val="footer"/>
    <w:basedOn w:val="Normal"/>
    <w:link w:val="RodapCarter"/>
    <w:uiPriority w:val="99"/>
    <w:unhideWhenUsed/>
    <w:rsid w:val="00783123"/>
    <w:pPr>
      <w:tabs>
        <w:tab w:val="center" w:pos="4419"/>
        <w:tab w:val="right" w:pos="8838"/>
      </w:tabs>
      <w:spacing w:after="0" w:line="240" w:lineRule="auto"/>
    </w:pPr>
  </w:style>
  <w:style w:type="character" w:customStyle="1" w:styleId="RodapCarter">
    <w:name w:val="Rodapé Caráter"/>
    <w:basedOn w:val="Tipodeletrapredefinidodopargrafo"/>
    <w:link w:val="Rodap"/>
    <w:uiPriority w:val="99"/>
    <w:rsid w:val="00783123"/>
  </w:style>
  <w:style w:type="paragraph" w:styleId="Subttulo">
    <w:name w:val="Subtitle"/>
    <w:basedOn w:val="Normal"/>
    <w:next w:val="Normal"/>
    <w:link w:val="SubttuloCarter"/>
    <w:uiPriority w:val="11"/>
    <w:qFormat/>
    <w:rsid w:val="00783123"/>
    <w:pPr>
      <w:numPr>
        <w:ilvl w:val="1"/>
      </w:numPr>
    </w:pPr>
    <w:rPr>
      <w:rFonts w:eastAsiaTheme="minorEastAsia"/>
      <w:color w:val="5A5A5A" w:themeColor="text1" w:themeTint="A5"/>
      <w:spacing w:val="15"/>
    </w:rPr>
  </w:style>
  <w:style w:type="character" w:customStyle="1" w:styleId="SubttuloCarter">
    <w:name w:val="Subtítulo Caráter"/>
    <w:basedOn w:val="Tipodeletrapredefinidodopargrafo"/>
    <w:link w:val="Subttulo"/>
    <w:uiPriority w:val="11"/>
    <w:rsid w:val="00783123"/>
    <w:rPr>
      <w:rFonts w:eastAsiaTheme="minorEastAsia"/>
      <w:color w:val="5A5A5A" w:themeColor="text1" w:themeTint="A5"/>
      <w:spacing w:val="15"/>
    </w:rPr>
  </w:style>
  <w:style w:type="character" w:styleId="RefernciaDiscreta">
    <w:name w:val="Subtle Reference"/>
    <w:uiPriority w:val="31"/>
    <w:qFormat/>
    <w:rsid w:val="002672E4"/>
    <w:rPr>
      <w:rFonts w:asciiTheme="minorHAnsi" w:hAnsiTheme="minorHAnsi"/>
      <w:b w:val="0"/>
      <w:i w:val="0"/>
      <w:smallCaps/>
      <w:color w:val="auto"/>
      <w:sz w:val="22"/>
    </w:rPr>
  </w:style>
  <w:style w:type="paragraph" w:styleId="PargrafodaLista">
    <w:name w:val="List Paragraph"/>
    <w:basedOn w:val="Normal"/>
    <w:uiPriority w:val="34"/>
    <w:qFormat/>
    <w:rsid w:val="0092365F"/>
    <w:pPr>
      <w:ind w:left="720"/>
      <w:contextualSpacing/>
    </w:pPr>
  </w:style>
  <w:style w:type="paragraph" w:styleId="Cabealhodondice">
    <w:name w:val="TOC Heading"/>
    <w:basedOn w:val="Cabealho1"/>
    <w:next w:val="Normal"/>
    <w:uiPriority w:val="39"/>
    <w:unhideWhenUsed/>
    <w:qFormat/>
    <w:rsid w:val="00B7648B"/>
    <w:pPr>
      <w:spacing w:line="259" w:lineRule="auto"/>
      <w:jc w:val="left"/>
      <w:outlineLvl w:val="9"/>
    </w:pPr>
    <w:rPr>
      <w:b w:val="0"/>
      <w:sz w:val="32"/>
    </w:rPr>
  </w:style>
  <w:style w:type="paragraph" w:styleId="ndice1">
    <w:name w:val="toc 1"/>
    <w:basedOn w:val="Normal"/>
    <w:next w:val="Normal"/>
    <w:autoRedefine/>
    <w:uiPriority w:val="39"/>
    <w:unhideWhenUsed/>
    <w:rsid w:val="00D950C5"/>
    <w:pPr>
      <w:tabs>
        <w:tab w:val="right" w:leader="dot" w:pos="8828"/>
      </w:tabs>
      <w:spacing w:after="0" w:line="360" w:lineRule="auto"/>
    </w:pPr>
  </w:style>
  <w:style w:type="paragraph" w:styleId="ndice2">
    <w:name w:val="toc 2"/>
    <w:basedOn w:val="Normal"/>
    <w:next w:val="Normal"/>
    <w:autoRedefine/>
    <w:uiPriority w:val="39"/>
    <w:unhideWhenUsed/>
    <w:rsid w:val="002D281C"/>
    <w:pPr>
      <w:tabs>
        <w:tab w:val="right" w:leader="dot" w:pos="8828"/>
      </w:tabs>
      <w:spacing w:after="100"/>
      <w:ind w:left="567"/>
    </w:pPr>
  </w:style>
  <w:style w:type="character" w:styleId="Hiperligao">
    <w:name w:val="Hyperlink"/>
    <w:basedOn w:val="Tipodeletrapredefinidodopargrafo"/>
    <w:uiPriority w:val="99"/>
    <w:unhideWhenUsed/>
    <w:rsid w:val="00F32706"/>
    <w:rPr>
      <w:color w:val="0563C1" w:themeColor="hyperlink"/>
      <w:u w:val="single"/>
    </w:rPr>
  </w:style>
  <w:style w:type="paragraph" w:styleId="Ttulo">
    <w:name w:val="Title"/>
    <w:basedOn w:val="Normal"/>
    <w:next w:val="Normal"/>
    <w:link w:val="TtuloCarter"/>
    <w:uiPriority w:val="10"/>
    <w:qFormat/>
    <w:rsid w:val="00F3270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ter">
    <w:name w:val="Título Caráter"/>
    <w:basedOn w:val="Tipodeletrapredefinidodopargrafo"/>
    <w:link w:val="Ttulo"/>
    <w:uiPriority w:val="10"/>
    <w:rsid w:val="00F32706"/>
    <w:rPr>
      <w:rFonts w:asciiTheme="majorHAnsi" w:eastAsiaTheme="majorEastAsia" w:hAnsiTheme="majorHAnsi" w:cstheme="majorBidi"/>
      <w:spacing w:val="-10"/>
      <w:kern w:val="28"/>
      <w:sz w:val="56"/>
      <w:szCs w:val="56"/>
    </w:rPr>
  </w:style>
  <w:style w:type="character" w:styleId="Forte">
    <w:name w:val="Strong"/>
    <w:basedOn w:val="Tipodeletrapredefinidodopargrafo"/>
    <w:uiPriority w:val="22"/>
    <w:qFormat/>
    <w:rsid w:val="00F32706"/>
    <w:rPr>
      <w:b/>
      <w:bCs/>
    </w:rPr>
  </w:style>
  <w:style w:type="character" w:customStyle="1" w:styleId="Cabealho3Carter">
    <w:name w:val="Cabeçalho 3 Caráter"/>
    <w:basedOn w:val="Tipodeletrapredefinidodopargrafo"/>
    <w:link w:val="Cabealho3"/>
    <w:uiPriority w:val="9"/>
    <w:rsid w:val="00897136"/>
    <w:rPr>
      <w:rFonts w:ascii="Times New Roman" w:eastAsiaTheme="majorEastAsia" w:hAnsi="Times New Roman" w:cstheme="majorBidi"/>
      <w:b/>
      <w:sz w:val="28"/>
      <w:szCs w:val="24"/>
    </w:rPr>
  </w:style>
  <w:style w:type="paragraph" w:styleId="ndicedeilustraes">
    <w:name w:val="table of figures"/>
    <w:basedOn w:val="Normal"/>
    <w:next w:val="Normal"/>
    <w:uiPriority w:val="99"/>
    <w:unhideWhenUsed/>
    <w:rsid w:val="00247C10"/>
    <w:pPr>
      <w:spacing w:after="0"/>
    </w:pPr>
  </w:style>
  <w:style w:type="paragraph" w:styleId="ndice4">
    <w:name w:val="toc 4"/>
    <w:basedOn w:val="Normal"/>
    <w:next w:val="Normal"/>
    <w:autoRedefine/>
    <w:uiPriority w:val="39"/>
    <w:semiHidden/>
    <w:unhideWhenUsed/>
    <w:rsid w:val="00247C10"/>
    <w:pPr>
      <w:spacing w:after="100"/>
      <w:ind w:left="660"/>
    </w:pPr>
  </w:style>
  <w:style w:type="paragraph" w:styleId="Bibliografia">
    <w:name w:val="Bibliography"/>
    <w:basedOn w:val="Normal"/>
    <w:next w:val="Normal"/>
    <w:uiPriority w:val="37"/>
    <w:unhideWhenUsed/>
    <w:rsid w:val="00F860EE"/>
  </w:style>
  <w:style w:type="character" w:styleId="TextodoMarcadordePosio">
    <w:name w:val="Placeholder Text"/>
    <w:basedOn w:val="Tipodeletrapredefinidodopargrafo"/>
    <w:uiPriority w:val="99"/>
    <w:semiHidden/>
    <w:rsid w:val="008A58AE"/>
    <w:rPr>
      <w:color w:val="808080"/>
    </w:rPr>
  </w:style>
  <w:style w:type="character" w:styleId="Hiperligaovisitada">
    <w:name w:val="FollowedHyperlink"/>
    <w:basedOn w:val="Tipodeletrapredefinidodopargrafo"/>
    <w:uiPriority w:val="99"/>
    <w:semiHidden/>
    <w:unhideWhenUsed/>
    <w:rsid w:val="00C855AA"/>
    <w:rPr>
      <w:color w:val="954F72" w:themeColor="followedHyperlink"/>
      <w:u w:val="single"/>
    </w:rPr>
  </w:style>
  <w:style w:type="table" w:styleId="Tabelacomgrelha">
    <w:name w:val="Table Grid"/>
    <w:basedOn w:val="Tabelanormal"/>
    <w:uiPriority w:val="39"/>
    <w:rsid w:val="006523B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adeGrelha1Clara">
    <w:name w:val="Grid Table 1 Light"/>
    <w:basedOn w:val="Tabelanormal"/>
    <w:uiPriority w:val="46"/>
    <w:rsid w:val="006523B7"/>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ndice3">
    <w:name w:val="toc 3"/>
    <w:basedOn w:val="Normal"/>
    <w:next w:val="Normal"/>
    <w:autoRedefine/>
    <w:uiPriority w:val="39"/>
    <w:unhideWhenUsed/>
    <w:rsid w:val="00EA4E1F"/>
    <w:pPr>
      <w:spacing w:after="100" w:line="257" w:lineRule="auto"/>
      <w:ind w:left="1134"/>
    </w:pPr>
  </w:style>
  <w:style w:type="paragraph" w:styleId="Textodebalo">
    <w:name w:val="Balloon Text"/>
    <w:basedOn w:val="Normal"/>
    <w:link w:val="TextodebaloCarter"/>
    <w:uiPriority w:val="99"/>
    <w:semiHidden/>
    <w:unhideWhenUsed/>
    <w:rsid w:val="001019C6"/>
    <w:pPr>
      <w:spacing w:after="0" w:line="240" w:lineRule="auto"/>
    </w:pPr>
    <w:rPr>
      <w:rFonts w:ascii="Segoe UI" w:hAnsi="Segoe UI" w:cs="Segoe UI"/>
      <w:sz w:val="18"/>
      <w:szCs w:val="18"/>
    </w:rPr>
  </w:style>
  <w:style w:type="character" w:customStyle="1" w:styleId="TextodebaloCarter">
    <w:name w:val="Texto de balão Caráter"/>
    <w:basedOn w:val="Tipodeletrapredefinidodopargrafo"/>
    <w:link w:val="Textodebalo"/>
    <w:uiPriority w:val="99"/>
    <w:semiHidden/>
    <w:rsid w:val="001019C6"/>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24490539">
      <w:bodyDiv w:val="1"/>
      <w:marLeft w:val="0"/>
      <w:marRight w:val="0"/>
      <w:marTop w:val="0"/>
      <w:marBottom w:val="0"/>
      <w:divBdr>
        <w:top w:val="none" w:sz="0" w:space="0" w:color="auto"/>
        <w:left w:val="none" w:sz="0" w:space="0" w:color="auto"/>
        <w:bottom w:val="none" w:sz="0" w:space="0" w:color="auto"/>
        <w:right w:val="none" w:sz="0" w:space="0" w:color="auto"/>
      </w:divBdr>
    </w:div>
    <w:div w:id="236716513">
      <w:bodyDiv w:val="1"/>
      <w:marLeft w:val="0"/>
      <w:marRight w:val="0"/>
      <w:marTop w:val="0"/>
      <w:marBottom w:val="0"/>
      <w:divBdr>
        <w:top w:val="none" w:sz="0" w:space="0" w:color="auto"/>
        <w:left w:val="none" w:sz="0" w:space="0" w:color="auto"/>
        <w:bottom w:val="none" w:sz="0" w:space="0" w:color="auto"/>
        <w:right w:val="none" w:sz="0" w:space="0" w:color="auto"/>
      </w:divBdr>
    </w:div>
    <w:div w:id="323823961">
      <w:bodyDiv w:val="1"/>
      <w:marLeft w:val="0"/>
      <w:marRight w:val="0"/>
      <w:marTop w:val="0"/>
      <w:marBottom w:val="0"/>
      <w:divBdr>
        <w:top w:val="none" w:sz="0" w:space="0" w:color="auto"/>
        <w:left w:val="none" w:sz="0" w:space="0" w:color="auto"/>
        <w:bottom w:val="none" w:sz="0" w:space="0" w:color="auto"/>
        <w:right w:val="none" w:sz="0" w:space="0" w:color="auto"/>
      </w:divBdr>
    </w:div>
    <w:div w:id="484510335">
      <w:bodyDiv w:val="1"/>
      <w:marLeft w:val="0"/>
      <w:marRight w:val="0"/>
      <w:marTop w:val="0"/>
      <w:marBottom w:val="0"/>
      <w:divBdr>
        <w:top w:val="none" w:sz="0" w:space="0" w:color="auto"/>
        <w:left w:val="none" w:sz="0" w:space="0" w:color="auto"/>
        <w:bottom w:val="none" w:sz="0" w:space="0" w:color="auto"/>
        <w:right w:val="none" w:sz="0" w:space="0" w:color="auto"/>
      </w:divBdr>
    </w:div>
    <w:div w:id="491069250">
      <w:bodyDiv w:val="1"/>
      <w:marLeft w:val="0"/>
      <w:marRight w:val="0"/>
      <w:marTop w:val="0"/>
      <w:marBottom w:val="0"/>
      <w:divBdr>
        <w:top w:val="none" w:sz="0" w:space="0" w:color="auto"/>
        <w:left w:val="none" w:sz="0" w:space="0" w:color="auto"/>
        <w:bottom w:val="none" w:sz="0" w:space="0" w:color="auto"/>
        <w:right w:val="none" w:sz="0" w:space="0" w:color="auto"/>
      </w:divBdr>
    </w:div>
    <w:div w:id="537090568">
      <w:bodyDiv w:val="1"/>
      <w:marLeft w:val="0"/>
      <w:marRight w:val="0"/>
      <w:marTop w:val="0"/>
      <w:marBottom w:val="0"/>
      <w:divBdr>
        <w:top w:val="none" w:sz="0" w:space="0" w:color="auto"/>
        <w:left w:val="none" w:sz="0" w:space="0" w:color="auto"/>
        <w:bottom w:val="none" w:sz="0" w:space="0" w:color="auto"/>
        <w:right w:val="none" w:sz="0" w:space="0" w:color="auto"/>
      </w:divBdr>
    </w:div>
    <w:div w:id="672143536">
      <w:bodyDiv w:val="1"/>
      <w:marLeft w:val="0"/>
      <w:marRight w:val="0"/>
      <w:marTop w:val="0"/>
      <w:marBottom w:val="0"/>
      <w:divBdr>
        <w:top w:val="none" w:sz="0" w:space="0" w:color="auto"/>
        <w:left w:val="none" w:sz="0" w:space="0" w:color="auto"/>
        <w:bottom w:val="none" w:sz="0" w:space="0" w:color="auto"/>
        <w:right w:val="none" w:sz="0" w:space="0" w:color="auto"/>
      </w:divBdr>
    </w:div>
    <w:div w:id="710032990">
      <w:bodyDiv w:val="1"/>
      <w:marLeft w:val="0"/>
      <w:marRight w:val="0"/>
      <w:marTop w:val="0"/>
      <w:marBottom w:val="0"/>
      <w:divBdr>
        <w:top w:val="none" w:sz="0" w:space="0" w:color="auto"/>
        <w:left w:val="none" w:sz="0" w:space="0" w:color="auto"/>
        <w:bottom w:val="none" w:sz="0" w:space="0" w:color="auto"/>
        <w:right w:val="none" w:sz="0" w:space="0" w:color="auto"/>
      </w:divBdr>
    </w:div>
    <w:div w:id="714474612">
      <w:bodyDiv w:val="1"/>
      <w:marLeft w:val="0"/>
      <w:marRight w:val="0"/>
      <w:marTop w:val="0"/>
      <w:marBottom w:val="0"/>
      <w:divBdr>
        <w:top w:val="none" w:sz="0" w:space="0" w:color="auto"/>
        <w:left w:val="none" w:sz="0" w:space="0" w:color="auto"/>
        <w:bottom w:val="none" w:sz="0" w:space="0" w:color="auto"/>
        <w:right w:val="none" w:sz="0" w:space="0" w:color="auto"/>
      </w:divBdr>
    </w:div>
    <w:div w:id="719280550">
      <w:bodyDiv w:val="1"/>
      <w:marLeft w:val="0"/>
      <w:marRight w:val="0"/>
      <w:marTop w:val="0"/>
      <w:marBottom w:val="0"/>
      <w:divBdr>
        <w:top w:val="none" w:sz="0" w:space="0" w:color="auto"/>
        <w:left w:val="none" w:sz="0" w:space="0" w:color="auto"/>
        <w:bottom w:val="none" w:sz="0" w:space="0" w:color="auto"/>
        <w:right w:val="none" w:sz="0" w:space="0" w:color="auto"/>
      </w:divBdr>
    </w:div>
    <w:div w:id="758677250">
      <w:bodyDiv w:val="1"/>
      <w:marLeft w:val="0"/>
      <w:marRight w:val="0"/>
      <w:marTop w:val="0"/>
      <w:marBottom w:val="0"/>
      <w:divBdr>
        <w:top w:val="none" w:sz="0" w:space="0" w:color="auto"/>
        <w:left w:val="none" w:sz="0" w:space="0" w:color="auto"/>
        <w:bottom w:val="none" w:sz="0" w:space="0" w:color="auto"/>
        <w:right w:val="none" w:sz="0" w:space="0" w:color="auto"/>
      </w:divBdr>
    </w:div>
    <w:div w:id="828059473">
      <w:bodyDiv w:val="1"/>
      <w:marLeft w:val="0"/>
      <w:marRight w:val="0"/>
      <w:marTop w:val="0"/>
      <w:marBottom w:val="0"/>
      <w:divBdr>
        <w:top w:val="none" w:sz="0" w:space="0" w:color="auto"/>
        <w:left w:val="none" w:sz="0" w:space="0" w:color="auto"/>
        <w:bottom w:val="none" w:sz="0" w:space="0" w:color="auto"/>
        <w:right w:val="none" w:sz="0" w:space="0" w:color="auto"/>
      </w:divBdr>
    </w:div>
    <w:div w:id="918556784">
      <w:bodyDiv w:val="1"/>
      <w:marLeft w:val="0"/>
      <w:marRight w:val="0"/>
      <w:marTop w:val="0"/>
      <w:marBottom w:val="0"/>
      <w:divBdr>
        <w:top w:val="none" w:sz="0" w:space="0" w:color="auto"/>
        <w:left w:val="none" w:sz="0" w:space="0" w:color="auto"/>
        <w:bottom w:val="none" w:sz="0" w:space="0" w:color="auto"/>
        <w:right w:val="none" w:sz="0" w:space="0" w:color="auto"/>
      </w:divBdr>
    </w:div>
    <w:div w:id="946817141">
      <w:bodyDiv w:val="1"/>
      <w:marLeft w:val="0"/>
      <w:marRight w:val="0"/>
      <w:marTop w:val="0"/>
      <w:marBottom w:val="0"/>
      <w:divBdr>
        <w:top w:val="none" w:sz="0" w:space="0" w:color="auto"/>
        <w:left w:val="none" w:sz="0" w:space="0" w:color="auto"/>
        <w:bottom w:val="none" w:sz="0" w:space="0" w:color="auto"/>
        <w:right w:val="none" w:sz="0" w:space="0" w:color="auto"/>
      </w:divBdr>
    </w:div>
    <w:div w:id="977417221">
      <w:bodyDiv w:val="1"/>
      <w:marLeft w:val="0"/>
      <w:marRight w:val="0"/>
      <w:marTop w:val="0"/>
      <w:marBottom w:val="0"/>
      <w:divBdr>
        <w:top w:val="none" w:sz="0" w:space="0" w:color="auto"/>
        <w:left w:val="none" w:sz="0" w:space="0" w:color="auto"/>
        <w:bottom w:val="none" w:sz="0" w:space="0" w:color="auto"/>
        <w:right w:val="none" w:sz="0" w:space="0" w:color="auto"/>
      </w:divBdr>
    </w:div>
    <w:div w:id="989673709">
      <w:bodyDiv w:val="1"/>
      <w:marLeft w:val="0"/>
      <w:marRight w:val="0"/>
      <w:marTop w:val="0"/>
      <w:marBottom w:val="0"/>
      <w:divBdr>
        <w:top w:val="none" w:sz="0" w:space="0" w:color="auto"/>
        <w:left w:val="none" w:sz="0" w:space="0" w:color="auto"/>
        <w:bottom w:val="none" w:sz="0" w:space="0" w:color="auto"/>
        <w:right w:val="none" w:sz="0" w:space="0" w:color="auto"/>
      </w:divBdr>
    </w:div>
    <w:div w:id="1002783362">
      <w:bodyDiv w:val="1"/>
      <w:marLeft w:val="0"/>
      <w:marRight w:val="0"/>
      <w:marTop w:val="0"/>
      <w:marBottom w:val="0"/>
      <w:divBdr>
        <w:top w:val="none" w:sz="0" w:space="0" w:color="auto"/>
        <w:left w:val="none" w:sz="0" w:space="0" w:color="auto"/>
        <w:bottom w:val="none" w:sz="0" w:space="0" w:color="auto"/>
        <w:right w:val="none" w:sz="0" w:space="0" w:color="auto"/>
      </w:divBdr>
    </w:div>
    <w:div w:id="1027488623">
      <w:bodyDiv w:val="1"/>
      <w:marLeft w:val="0"/>
      <w:marRight w:val="0"/>
      <w:marTop w:val="0"/>
      <w:marBottom w:val="0"/>
      <w:divBdr>
        <w:top w:val="none" w:sz="0" w:space="0" w:color="auto"/>
        <w:left w:val="none" w:sz="0" w:space="0" w:color="auto"/>
        <w:bottom w:val="none" w:sz="0" w:space="0" w:color="auto"/>
        <w:right w:val="none" w:sz="0" w:space="0" w:color="auto"/>
      </w:divBdr>
    </w:div>
    <w:div w:id="1134252829">
      <w:bodyDiv w:val="1"/>
      <w:marLeft w:val="0"/>
      <w:marRight w:val="0"/>
      <w:marTop w:val="0"/>
      <w:marBottom w:val="0"/>
      <w:divBdr>
        <w:top w:val="none" w:sz="0" w:space="0" w:color="auto"/>
        <w:left w:val="none" w:sz="0" w:space="0" w:color="auto"/>
        <w:bottom w:val="none" w:sz="0" w:space="0" w:color="auto"/>
        <w:right w:val="none" w:sz="0" w:space="0" w:color="auto"/>
      </w:divBdr>
    </w:div>
    <w:div w:id="1322544818">
      <w:bodyDiv w:val="1"/>
      <w:marLeft w:val="0"/>
      <w:marRight w:val="0"/>
      <w:marTop w:val="0"/>
      <w:marBottom w:val="0"/>
      <w:divBdr>
        <w:top w:val="none" w:sz="0" w:space="0" w:color="auto"/>
        <w:left w:val="none" w:sz="0" w:space="0" w:color="auto"/>
        <w:bottom w:val="none" w:sz="0" w:space="0" w:color="auto"/>
        <w:right w:val="none" w:sz="0" w:space="0" w:color="auto"/>
      </w:divBdr>
    </w:div>
    <w:div w:id="1322614418">
      <w:bodyDiv w:val="1"/>
      <w:marLeft w:val="0"/>
      <w:marRight w:val="0"/>
      <w:marTop w:val="0"/>
      <w:marBottom w:val="0"/>
      <w:divBdr>
        <w:top w:val="none" w:sz="0" w:space="0" w:color="auto"/>
        <w:left w:val="none" w:sz="0" w:space="0" w:color="auto"/>
        <w:bottom w:val="none" w:sz="0" w:space="0" w:color="auto"/>
        <w:right w:val="none" w:sz="0" w:space="0" w:color="auto"/>
      </w:divBdr>
    </w:div>
    <w:div w:id="1357124498">
      <w:bodyDiv w:val="1"/>
      <w:marLeft w:val="0"/>
      <w:marRight w:val="0"/>
      <w:marTop w:val="0"/>
      <w:marBottom w:val="0"/>
      <w:divBdr>
        <w:top w:val="none" w:sz="0" w:space="0" w:color="auto"/>
        <w:left w:val="none" w:sz="0" w:space="0" w:color="auto"/>
        <w:bottom w:val="none" w:sz="0" w:space="0" w:color="auto"/>
        <w:right w:val="none" w:sz="0" w:space="0" w:color="auto"/>
      </w:divBdr>
    </w:div>
    <w:div w:id="1368988051">
      <w:bodyDiv w:val="1"/>
      <w:marLeft w:val="0"/>
      <w:marRight w:val="0"/>
      <w:marTop w:val="0"/>
      <w:marBottom w:val="0"/>
      <w:divBdr>
        <w:top w:val="none" w:sz="0" w:space="0" w:color="auto"/>
        <w:left w:val="none" w:sz="0" w:space="0" w:color="auto"/>
        <w:bottom w:val="none" w:sz="0" w:space="0" w:color="auto"/>
        <w:right w:val="none" w:sz="0" w:space="0" w:color="auto"/>
      </w:divBdr>
      <w:divsChild>
        <w:div w:id="696126409">
          <w:marLeft w:val="0"/>
          <w:marRight w:val="0"/>
          <w:marTop w:val="0"/>
          <w:marBottom w:val="0"/>
          <w:divBdr>
            <w:top w:val="none" w:sz="0" w:space="0" w:color="auto"/>
            <w:left w:val="none" w:sz="0" w:space="0" w:color="auto"/>
            <w:bottom w:val="none" w:sz="0" w:space="0" w:color="auto"/>
            <w:right w:val="none" w:sz="0" w:space="0" w:color="auto"/>
          </w:divBdr>
          <w:divsChild>
            <w:div w:id="1945065813">
              <w:marLeft w:val="0"/>
              <w:marRight w:val="60"/>
              <w:marTop w:val="0"/>
              <w:marBottom w:val="0"/>
              <w:divBdr>
                <w:top w:val="none" w:sz="0" w:space="0" w:color="auto"/>
                <w:left w:val="none" w:sz="0" w:space="0" w:color="auto"/>
                <w:bottom w:val="none" w:sz="0" w:space="0" w:color="auto"/>
                <w:right w:val="none" w:sz="0" w:space="0" w:color="auto"/>
              </w:divBdr>
              <w:divsChild>
                <w:div w:id="20740444">
                  <w:marLeft w:val="0"/>
                  <w:marRight w:val="0"/>
                  <w:marTop w:val="0"/>
                  <w:marBottom w:val="0"/>
                  <w:divBdr>
                    <w:top w:val="none" w:sz="0" w:space="0" w:color="auto"/>
                    <w:left w:val="none" w:sz="0" w:space="0" w:color="auto"/>
                    <w:bottom w:val="none" w:sz="0" w:space="0" w:color="auto"/>
                    <w:right w:val="none" w:sz="0" w:space="0" w:color="auto"/>
                  </w:divBdr>
                  <w:divsChild>
                    <w:div w:id="1469739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9963113">
          <w:marLeft w:val="0"/>
          <w:marRight w:val="0"/>
          <w:marTop w:val="0"/>
          <w:marBottom w:val="0"/>
          <w:divBdr>
            <w:top w:val="none" w:sz="0" w:space="0" w:color="auto"/>
            <w:left w:val="none" w:sz="0" w:space="0" w:color="auto"/>
            <w:bottom w:val="none" w:sz="0" w:space="0" w:color="auto"/>
            <w:right w:val="none" w:sz="0" w:space="0" w:color="auto"/>
          </w:divBdr>
          <w:divsChild>
            <w:div w:id="641467584">
              <w:marLeft w:val="60"/>
              <w:marRight w:val="0"/>
              <w:marTop w:val="0"/>
              <w:marBottom w:val="0"/>
              <w:divBdr>
                <w:top w:val="none" w:sz="0" w:space="0" w:color="auto"/>
                <w:left w:val="none" w:sz="0" w:space="0" w:color="auto"/>
                <w:bottom w:val="none" w:sz="0" w:space="0" w:color="auto"/>
                <w:right w:val="none" w:sz="0" w:space="0" w:color="auto"/>
              </w:divBdr>
              <w:divsChild>
                <w:div w:id="1455178678">
                  <w:marLeft w:val="0"/>
                  <w:marRight w:val="0"/>
                  <w:marTop w:val="0"/>
                  <w:marBottom w:val="0"/>
                  <w:divBdr>
                    <w:top w:val="none" w:sz="0" w:space="0" w:color="auto"/>
                    <w:left w:val="none" w:sz="0" w:space="0" w:color="auto"/>
                    <w:bottom w:val="none" w:sz="0" w:space="0" w:color="auto"/>
                    <w:right w:val="none" w:sz="0" w:space="0" w:color="auto"/>
                  </w:divBdr>
                  <w:divsChild>
                    <w:div w:id="271018624">
                      <w:marLeft w:val="0"/>
                      <w:marRight w:val="0"/>
                      <w:marTop w:val="0"/>
                      <w:marBottom w:val="120"/>
                      <w:divBdr>
                        <w:top w:val="single" w:sz="6" w:space="0" w:color="F5F5F5"/>
                        <w:left w:val="single" w:sz="6" w:space="0" w:color="F5F5F5"/>
                        <w:bottom w:val="single" w:sz="6" w:space="0" w:color="F5F5F5"/>
                        <w:right w:val="single" w:sz="6" w:space="0" w:color="F5F5F5"/>
                      </w:divBdr>
                      <w:divsChild>
                        <w:div w:id="1823810026">
                          <w:marLeft w:val="0"/>
                          <w:marRight w:val="0"/>
                          <w:marTop w:val="0"/>
                          <w:marBottom w:val="0"/>
                          <w:divBdr>
                            <w:top w:val="none" w:sz="0" w:space="0" w:color="auto"/>
                            <w:left w:val="none" w:sz="0" w:space="0" w:color="auto"/>
                            <w:bottom w:val="none" w:sz="0" w:space="0" w:color="auto"/>
                            <w:right w:val="none" w:sz="0" w:space="0" w:color="auto"/>
                          </w:divBdr>
                          <w:divsChild>
                            <w:div w:id="861479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89652259">
      <w:bodyDiv w:val="1"/>
      <w:marLeft w:val="0"/>
      <w:marRight w:val="0"/>
      <w:marTop w:val="0"/>
      <w:marBottom w:val="0"/>
      <w:divBdr>
        <w:top w:val="none" w:sz="0" w:space="0" w:color="auto"/>
        <w:left w:val="none" w:sz="0" w:space="0" w:color="auto"/>
        <w:bottom w:val="none" w:sz="0" w:space="0" w:color="auto"/>
        <w:right w:val="none" w:sz="0" w:space="0" w:color="auto"/>
      </w:divBdr>
    </w:div>
    <w:div w:id="1443455664">
      <w:bodyDiv w:val="1"/>
      <w:marLeft w:val="0"/>
      <w:marRight w:val="0"/>
      <w:marTop w:val="0"/>
      <w:marBottom w:val="0"/>
      <w:divBdr>
        <w:top w:val="none" w:sz="0" w:space="0" w:color="auto"/>
        <w:left w:val="none" w:sz="0" w:space="0" w:color="auto"/>
        <w:bottom w:val="none" w:sz="0" w:space="0" w:color="auto"/>
        <w:right w:val="none" w:sz="0" w:space="0" w:color="auto"/>
      </w:divBdr>
    </w:div>
    <w:div w:id="1509950973">
      <w:bodyDiv w:val="1"/>
      <w:marLeft w:val="0"/>
      <w:marRight w:val="0"/>
      <w:marTop w:val="0"/>
      <w:marBottom w:val="0"/>
      <w:divBdr>
        <w:top w:val="none" w:sz="0" w:space="0" w:color="auto"/>
        <w:left w:val="none" w:sz="0" w:space="0" w:color="auto"/>
        <w:bottom w:val="none" w:sz="0" w:space="0" w:color="auto"/>
        <w:right w:val="none" w:sz="0" w:space="0" w:color="auto"/>
      </w:divBdr>
    </w:div>
    <w:div w:id="1806118597">
      <w:bodyDiv w:val="1"/>
      <w:marLeft w:val="0"/>
      <w:marRight w:val="0"/>
      <w:marTop w:val="0"/>
      <w:marBottom w:val="0"/>
      <w:divBdr>
        <w:top w:val="none" w:sz="0" w:space="0" w:color="auto"/>
        <w:left w:val="none" w:sz="0" w:space="0" w:color="auto"/>
        <w:bottom w:val="none" w:sz="0" w:space="0" w:color="auto"/>
        <w:right w:val="none" w:sz="0" w:space="0" w:color="auto"/>
      </w:divBdr>
    </w:div>
    <w:div w:id="1915968856">
      <w:bodyDiv w:val="1"/>
      <w:marLeft w:val="0"/>
      <w:marRight w:val="0"/>
      <w:marTop w:val="0"/>
      <w:marBottom w:val="0"/>
      <w:divBdr>
        <w:top w:val="none" w:sz="0" w:space="0" w:color="auto"/>
        <w:left w:val="none" w:sz="0" w:space="0" w:color="auto"/>
        <w:bottom w:val="none" w:sz="0" w:space="0" w:color="auto"/>
        <w:right w:val="none" w:sz="0" w:space="0" w:color="auto"/>
      </w:divBdr>
    </w:div>
    <w:div w:id="1973434737">
      <w:bodyDiv w:val="1"/>
      <w:marLeft w:val="0"/>
      <w:marRight w:val="0"/>
      <w:marTop w:val="0"/>
      <w:marBottom w:val="0"/>
      <w:divBdr>
        <w:top w:val="none" w:sz="0" w:space="0" w:color="auto"/>
        <w:left w:val="none" w:sz="0" w:space="0" w:color="auto"/>
        <w:bottom w:val="none" w:sz="0" w:space="0" w:color="auto"/>
        <w:right w:val="none" w:sz="0" w:space="0" w:color="auto"/>
      </w:divBdr>
    </w:div>
    <w:div w:id="2035225317">
      <w:bodyDiv w:val="1"/>
      <w:marLeft w:val="0"/>
      <w:marRight w:val="0"/>
      <w:marTop w:val="0"/>
      <w:marBottom w:val="0"/>
      <w:divBdr>
        <w:top w:val="none" w:sz="0" w:space="0" w:color="auto"/>
        <w:left w:val="none" w:sz="0" w:space="0" w:color="auto"/>
        <w:bottom w:val="none" w:sz="0" w:space="0" w:color="auto"/>
        <w:right w:val="none" w:sz="0" w:space="0" w:color="auto"/>
      </w:divBdr>
    </w:div>
    <w:div w:id="2038579042">
      <w:bodyDiv w:val="1"/>
      <w:marLeft w:val="0"/>
      <w:marRight w:val="0"/>
      <w:marTop w:val="0"/>
      <w:marBottom w:val="0"/>
      <w:divBdr>
        <w:top w:val="none" w:sz="0" w:space="0" w:color="auto"/>
        <w:left w:val="none" w:sz="0" w:space="0" w:color="auto"/>
        <w:bottom w:val="none" w:sz="0" w:space="0" w:color="auto"/>
        <w:right w:val="none" w:sz="0" w:space="0" w:color="auto"/>
      </w:divBdr>
    </w:div>
    <w:div w:id="2071878080">
      <w:bodyDiv w:val="1"/>
      <w:marLeft w:val="0"/>
      <w:marRight w:val="0"/>
      <w:marTop w:val="0"/>
      <w:marBottom w:val="0"/>
      <w:divBdr>
        <w:top w:val="none" w:sz="0" w:space="0" w:color="auto"/>
        <w:left w:val="none" w:sz="0" w:space="0" w:color="auto"/>
        <w:bottom w:val="none" w:sz="0" w:space="0" w:color="auto"/>
        <w:right w:val="none" w:sz="0" w:space="0" w:color="auto"/>
      </w:divBdr>
    </w:div>
    <w:div w:id="2109504145">
      <w:bodyDiv w:val="1"/>
      <w:marLeft w:val="0"/>
      <w:marRight w:val="0"/>
      <w:marTop w:val="0"/>
      <w:marBottom w:val="0"/>
      <w:divBdr>
        <w:top w:val="none" w:sz="0" w:space="0" w:color="auto"/>
        <w:left w:val="none" w:sz="0" w:space="0" w:color="auto"/>
        <w:bottom w:val="none" w:sz="0" w:space="0" w:color="auto"/>
        <w:right w:val="none" w:sz="0" w:space="0" w:color="auto"/>
      </w:divBdr>
    </w:div>
    <w:div w:id="2115975293">
      <w:bodyDiv w:val="1"/>
      <w:marLeft w:val="0"/>
      <w:marRight w:val="0"/>
      <w:marTop w:val="0"/>
      <w:marBottom w:val="0"/>
      <w:divBdr>
        <w:top w:val="none" w:sz="0" w:space="0" w:color="auto"/>
        <w:left w:val="none" w:sz="0" w:space="0" w:color="auto"/>
        <w:bottom w:val="none" w:sz="0" w:space="0" w:color="auto"/>
        <w:right w:val="none" w:sz="0" w:space="0" w:color="auto"/>
      </w:divBdr>
    </w:div>
    <w:div w:id="21336649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D:\Google%20Drive\Universidade%20do%20Minho\MEI\Computa&#231;&#227;o%20Gr&#225;fica\3%20-%20Ilumina&#231;&#227;o%20e%20Visualiza&#231;&#227;o%202\VI2_Cornell_Caustic\Report.docx" TargetMode="External"/><Relationship Id="rId18" Type="http://schemas.openxmlformats.org/officeDocument/2006/relationships/hyperlink" Target="file:///D:\Google%20Drive\Universidade%20do%20Minho\MEI\Computa&#231;&#227;o%20Gr&#225;fica\3%20-%20Ilumina&#231;&#227;o%20e%20Visualiza&#231;&#227;o%202\VI2_Cornell_Caustic\Report.docx" TargetMode="External"/><Relationship Id="rId26" Type="http://schemas.openxmlformats.org/officeDocument/2006/relationships/hyperlink" Target="file:///D:\Google%20Drive\Universidade%20do%20Minho\MEI\Computa&#231;&#227;o%20Gr&#225;fica\3%20-%20Ilumina&#231;&#227;o%20e%20Visualiza&#231;&#227;o%202\VI2_Cornell_Caustic\Report.docx" TargetMode="External"/><Relationship Id="rId39" Type="http://schemas.openxmlformats.org/officeDocument/2006/relationships/image" Target="media/image10.jpeg"/><Relationship Id="rId21" Type="http://schemas.openxmlformats.org/officeDocument/2006/relationships/hyperlink" Target="file:///D:\Google%20Drive\Universidade%20do%20Minho\MEI\Computa&#231;&#227;o%20Gr&#225;fica\3%20-%20Ilumina&#231;&#227;o%20e%20Visualiza&#231;&#227;o%202\VI2_Cornell_Caustic\Report.docx" TargetMode="External"/><Relationship Id="rId34" Type="http://schemas.openxmlformats.org/officeDocument/2006/relationships/chart" Target="charts/chart2.xml"/><Relationship Id="rId42" Type="http://schemas.openxmlformats.org/officeDocument/2006/relationships/image" Target="media/image13.jpeg"/><Relationship Id="rId47" Type="http://schemas.openxmlformats.org/officeDocument/2006/relationships/chart" Target="charts/chart3.xml"/><Relationship Id="rId50" Type="http://schemas.openxmlformats.org/officeDocument/2006/relationships/chart" Target="charts/chart4.xml"/><Relationship Id="rId55" Type="http://schemas.openxmlformats.org/officeDocument/2006/relationships/image" Target="media/image23.jpeg"/><Relationship Id="rId63" Type="http://schemas.openxmlformats.org/officeDocument/2006/relationships/chart" Target="charts/chart5.xml"/><Relationship Id="rId68" Type="http://schemas.openxmlformats.org/officeDocument/2006/relationships/image" Target="media/image34.jpeg"/><Relationship Id="rId76" Type="http://schemas.openxmlformats.org/officeDocument/2006/relationships/oleObject" Target="embeddings/Microsoft_Excel_Chart2.xls"/><Relationship Id="rId7" Type="http://schemas.openxmlformats.org/officeDocument/2006/relationships/endnotes" Target="endnotes.xml"/><Relationship Id="rId71" Type="http://schemas.openxmlformats.org/officeDocument/2006/relationships/image" Target="media/image37.jpeg"/><Relationship Id="rId2" Type="http://schemas.openxmlformats.org/officeDocument/2006/relationships/numbering" Target="numbering.xml"/><Relationship Id="rId16" Type="http://schemas.openxmlformats.org/officeDocument/2006/relationships/hyperlink" Target="file:///D:\Google%20Drive\Universidade%20do%20Minho\MEI\Computa&#231;&#227;o%20Gr&#225;fica\3%20-%20Ilumina&#231;&#227;o%20e%20Visualiza&#231;&#227;o%202\VI2_Cornell_Caustic\Report.docx" TargetMode="External"/><Relationship Id="rId29" Type="http://schemas.openxmlformats.org/officeDocument/2006/relationships/image" Target="media/image2.jpeg"/><Relationship Id="rId11" Type="http://schemas.openxmlformats.org/officeDocument/2006/relationships/hyperlink" Target="file:///D:\Google%20Drive\Universidade%20do%20Minho\MEI\Computa&#231;&#227;o%20Gr&#225;fica\3%20-%20Ilumina&#231;&#227;o%20e%20Visualiza&#231;&#227;o%202\VI2_Cornell_Caustic\Report.docx" TargetMode="External"/><Relationship Id="rId24" Type="http://schemas.openxmlformats.org/officeDocument/2006/relationships/hyperlink" Target="file:///D:\Google%20Drive\Universidade%20do%20Minho\MEI\Computa&#231;&#227;o%20Gr&#225;fica\3%20-%20Ilumina&#231;&#227;o%20e%20Visualiza&#231;&#227;o%202\VI2_Cornell_Caustic\Report.docx" TargetMode="External"/><Relationship Id="rId32" Type="http://schemas.openxmlformats.org/officeDocument/2006/relationships/chart" Target="charts/chart1.xml"/><Relationship Id="rId37" Type="http://schemas.openxmlformats.org/officeDocument/2006/relationships/image" Target="media/image8.jpeg"/><Relationship Id="rId40" Type="http://schemas.openxmlformats.org/officeDocument/2006/relationships/image" Target="media/image11.jpeg"/><Relationship Id="rId45" Type="http://schemas.openxmlformats.org/officeDocument/2006/relationships/image" Target="media/image16.jpeg"/><Relationship Id="rId53" Type="http://schemas.openxmlformats.org/officeDocument/2006/relationships/image" Target="media/image21.jpeg"/><Relationship Id="rId58" Type="http://schemas.openxmlformats.org/officeDocument/2006/relationships/image" Target="media/image26.jpeg"/><Relationship Id="rId66" Type="http://schemas.openxmlformats.org/officeDocument/2006/relationships/image" Target="media/image32.jpeg"/><Relationship Id="rId74" Type="http://schemas.openxmlformats.org/officeDocument/2006/relationships/chart" Target="charts/chart6.xml"/><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29.jpeg"/><Relationship Id="rId10" Type="http://schemas.openxmlformats.org/officeDocument/2006/relationships/hyperlink" Target="file:///D:\Google%20Drive\Universidade%20do%20Minho\MEI\Computa&#231;&#227;o%20Gr&#225;fica\3%20-%20Ilumina&#231;&#227;o%20e%20Visualiza&#231;&#227;o%202\VI2_Cornell_Caustic\Report.docx" TargetMode="External"/><Relationship Id="rId19" Type="http://schemas.openxmlformats.org/officeDocument/2006/relationships/hyperlink" Target="file:///D:\Google%20Drive\Universidade%20do%20Minho\MEI\Computa&#231;&#227;o%20Gr&#225;fica\3%20-%20Ilumina&#231;&#227;o%20e%20Visualiza&#231;&#227;o%202\VI2_Cornell_Caustic\Report.docx" TargetMode="External"/><Relationship Id="rId31" Type="http://schemas.openxmlformats.org/officeDocument/2006/relationships/image" Target="media/image4.png"/><Relationship Id="rId44" Type="http://schemas.openxmlformats.org/officeDocument/2006/relationships/image" Target="media/image15.jpeg"/><Relationship Id="rId52" Type="http://schemas.openxmlformats.org/officeDocument/2006/relationships/image" Target="media/image20.jpeg"/><Relationship Id="rId60" Type="http://schemas.openxmlformats.org/officeDocument/2006/relationships/image" Target="media/image28.jpeg"/><Relationship Id="rId65" Type="http://schemas.openxmlformats.org/officeDocument/2006/relationships/oleObject" Target="embeddings/Microsoft_Excel_Chart1.xls"/><Relationship Id="rId73" Type="http://schemas.openxmlformats.org/officeDocument/2006/relationships/image" Target="media/image39.jpeg"/><Relationship Id="rId78" Type="http://schemas.openxmlformats.org/officeDocument/2006/relationships/footer" Target="footer1.xml"/><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file:///D:\Google%20Drive\Universidade%20do%20Minho\MEI\Computa&#231;&#227;o%20Gr&#225;fica\3%20-%20Ilumina&#231;&#227;o%20e%20Visualiza&#231;&#227;o%202\VI2_Cornell_Caustic\Report.docx" TargetMode="External"/><Relationship Id="rId14" Type="http://schemas.openxmlformats.org/officeDocument/2006/relationships/hyperlink" Target="file:///D:\Google%20Drive\Universidade%20do%20Minho\MEI\Computa&#231;&#227;o%20Gr&#225;fica\3%20-%20Ilumina&#231;&#227;o%20e%20Visualiza&#231;&#227;o%202\VI2_Cornell_Caustic\Report.docx" TargetMode="External"/><Relationship Id="rId22" Type="http://schemas.openxmlformats.org/officeDocument/2006/relationships/hyperlink" Target="file:///D:\Google%20Drive\Universidade%20do%20Minho\MEI\Computa&#231;&#227;o%20Gr&#225;fica\3%20-%20Ilumina&#231;&#227;o%20e%20Visualiza&#231;&#227;o%202\VI2_Cornell_Caustic\Report.docx" TargetMode="External"/><Relationship Id="rId27" Type="http://schemas.openxmlformats.org/officeDocument/2006/relationships/hyperlink" Target="file:///D:\Google%20Drive\Universidade%20do%20Minho\MEI\Computa&#231;&#227;o%20Gr&#225;fica\3%20-%20Ilumina&#231;&#227;o%20e%20Visualiza&#231;&#227;o%202\VI2_Cornell_Caustic\Report.docx" TargetMode="External"/><Relationship Id="rId30" Type="http://schemas.openxmlformats.org/officeDocument/2006/relationships/image" Target="media/image3.png"/><Relationship Id="rId35" Type="http://schemas.openxmlformats.org/officeDocument/2006/relationships/image" Target="media/image6.jpeg"/><Relationship Id="rId43" Type="http://schemas.openxmlformats.org/officeDocument/2006/relationships/image" Target="media/image14.jpeg"/><Relationship Id="rId48" Type="http://schemas.openxmlformats.org/officeDocument/2006/relationships/image" Target="media/image18.png"/><Relationship Id="rId56" Type="http://schemas.openxmlformats.org/officeDocument/2006/relationships/image" Target="media/image24.jpeg"/><Relationship Id="rId64" Type="http://schemas.openxmlformats.org/officeDocument/2006/relationships/image" Target="media/image31.png"/><Relationship Id="rId69" Type="http://schemas.openxmlformats.org/officeDocument/2006/relationships/image" Target="media/image35.jpeg"/><Relationship Id="rId77" Type="http://schemas.openxmlformats.org/officeDocument/2006/relationships/header" Target="header1.xml"/><Relationship Id="rId8" Type="http://schemas.openxmlformats.org/officeDocument/2006/relationships/hyperlink" Target="file:///D:\Google%20Drive\Universidade%20do%20Minho\MEI\Computa&#231;&#227;o%20Gr&#225;fica\3%20-%20Ilumina&#231;&#227;o%20e%20Visualiza&#231;&#227;o%202\VI2_Cornell_Caustic\Report.docx" TargetMode="External"/><Relationship Id="rId51" Type="http://schemas.openxmlformats.org/officeDocument/2006/relationships/image" Target="media/image19.jpeg"/><Relationship Id="rId72" Type="http://schemas.openxmlformats.org/officeDocument/2006/relationships/image" Target="media/image38.jpeg"/><Relationship Id="rId80" Type="http://schemas.microsoft.com/office/2011/relationships/people" Target="people.xml"/><Relationship Id="rId3" Type="http://schemas.openxmlformats.org/officeDocument/2006/relationships/styles" Target="styles.xml"/><Relationship Id="rId12" Type="http://schemas.openxmlformats.org/officeDocument/2006/relationships/hyperlink" Target="file:///D:\Google%20Drive\Universidade%20do%20Minho\MEI\Computa&#231;&#227;o%20Gr&#225;fica\3%20-%20Ilumina&#231;&#227;o%20e%20Visualiza&#231;&#227;o%202\VI2_Cornell_Caustic\Report.docx" TargetMode="External"/><Relationship Id="rId17" Type="http://schemas.openxmlformats.org/officeDocument/2006/relationships/hyperlink" Target="file:///D:\Google%20Drive\Universidade%20do%20Minho\MEI\Computa&#231;&#227;o%20Gr&#225;fica\3%20-%20Ilumina&#231;&#227;o%20e%20Visualiza&#231;&#227;o%202\VI2_Cornell_Caustic\Report.docx" TargetMode="External"/><Relationship Id="rId25" Type="http://schemas.openxmlformats.org/officeDocument/2006/relationships/hyperlink" Target="file:///D:\Google%20Drive\Universidade%20do%20Minho\MEI\Computa&#231;&#227;o%20Gr&#225;fica\3%20-%20Ilumina&#231;&#227;o%20e%20Visualiza&#231;&#227;o%202\VI2_Cornell_Caustic\Report.docx" TargetMode="External"/><Relationship Id="rId33" Type="http://schemas.openxmlformats.org/officeDocument/2006/relationships/image" Target="media/image5.png"/><Relationship Id="rId38" Type="http://schemas.openxmlformats.org/officeDocument/2006/relationships/image" Target="media/image9.jpeg"/><Relationship Id="rId46" Type="http://schemas.openxmlformats.org/officeDocument/2006/relationships/image" Target="media/image17.jpeg"/><Relationship Id="rId59" Type="http://schemas.openxmlformats.org/officeDocument/2006/relationships/image" Target="media/image27.jpeg"/><Relationship Id="rId67" Type="http://schemas.openxmlformats.org/officeDocument/2006/relationships/image" Target="media/image33.jpeg"/><Relationship Id="rId20" Type="http://schemas.openxmlformats.org/officeDocument/2006/relationships/hyperlink" Target="file:///D:\Google%20Drive\Universidade%20do%20Minho\MEI\Computa&#231;&#227;o%20Gr&#225;fica\3%20-%20Ilumina&#231;&#227;o%20e%20Visualiza&#231;&#227;o%202\VI2_Cornell_Caustic\Report.docx" TargetMode="External"/><Relationship Id="rId41" Type="http://schemas.openxmlformats.org/officeDocument/2006/relationships/image" Target="media/image12.jpeg"/><Relationship Id="rId54" Type="http://schemas.openxmlformats.org/officeDocument/2006/relationships/image" Target="media/image22.jpeg"/><Relationship Id="rId62" Type="http://schemas.openxmlformats.org/officeDocument/2006/relationships/image" Target="media/image30.jpeg"/><Relationship Id="rId70" Type="http://schemas.openxmlformats.org/officeDocument/2006/relationships/image" Target="media/image36.jpeg"/><Relationship Id="rId75" Type="http://schemas.openxmlformats.org/officeDocument/2006/relationships/image" Target="media/image4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D:\Google%20Drive\Universidade%20do%20Minho\MEI\Computa&#231;&#227;o%20Gr&#225;fica\3%20-%20Ilumina&#231;&#227;o%20e%20Visualiza&#231;&#227;o%202\VI2_Cornell_Caustic\Report.docx" TargetMode="External"/><Relationship Id="rId23" Type="http://schemas.openxmlformats.org/officeDocument/2006/relationships/hyperlink" Target="file:///D:\Google%20Drive\Universidade%20do%20Minho\MEI\Computa&#231;&#227;o%20Gr&#225;fica\3%20-%20Ilumina&#231;&#227;o%20e%20Visualiza&#231;&#227;o%202\VI2_Cornell_Caustic\Report.docx" TargetMode="External"/><Relationship Id="rId28" Type="http://schemas.openxmlformats.org/officeDocument/2006/relationships/image" Target="media/image1.jpeg"/><Relationship Id="rId36" Type="http://schemas.openxmlformats.org/officeDocument/2006/relationships/image" Target="media/image7.jpeg"/><Relationship Id="rId49" Type="http://schemas.openxmlformats.org/officeDocument/2006/relationships/oleObject" Target="embeddings/Microsoft_Excel_Chart.xls"/><Relationship Id="rId57" Type="http://schemas.openxmlformats.org/officeDocument/2006/relationships/image" Target="media/image25.jpeg"/></Relationships>
</file>

<file path=word/charts/_rels/chart1.xml.rels><?xml version="1.0" encoding="UTF-8" standalone="yes"?>
<Relationships xmlns="http://schemas.openxmlformats.org/package/2006/relationships"><Relationship Id="rId3" Type="http://schemas.openxmlformats.org/officeDocument/2006/relationships/oleObject" Target="file:///D:\Google%20Drive\Universidade%20do%20Minho\MEI\Computa&#231;&#227;o%20Gr&#225;fica\3%20-%20Ilumina&#231;&#227;o%20e%20Visualiza&#231;&#227;o%202\VI2_Cornell_Caustic\results.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D:\Google%20Drive\Universidade%20do%20Minho\MEI\Computa&#231;&#227;o%20Gr&#225;fica\3%20-%20Ilumina&#231;&#227;o%20e%20Visualiza&#231;&#227;o%202\VI2_Cornell_Caustic\results.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D:\Google%20Drive\Universidade%20do%20Minho\MEI\Computa&#231;&#227;o%20Gr&#225;fica\3%20-%20Ilumina&#231;&#227;o%20e%20Visualiza&#231;&#227;o%202\VI2_Cornell_Caustic\results.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6.xml"/><Relationship Id="rId1" Type="http://schemas.microsoft.com/office/2011/relationships/chartStyle" Target="style6.xml"/><Relationship Id="rId4" Type="http://schemas.openxmlformats.org/officeDocument/2006/relationships/package" Target="../embeddings/Microsoft_Excel_Worksheet2.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PT"/>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Sheet1!$B$4</c:f>
              <c:strCache>
                <c:ptCount val="1"/>
                <c:pt idx="0">
                  <c:v>Adaptive</c:v>
                </c:pt>
              </c:strCache>
            </c:strRef>
          </c:tx>
          <c:spPr>
            <a:solidFill>
              <a:schemeClr val="accent1"/>
            </a:solidFill>
            <a:ln>
              <a:noFill/>
            </a:ln>
            <a:effectLst/>
          </c:spPr>
          <c:invertIfNegative val="0"/>
          <c:cat>
            <c:strRef>
              <c:f>Sheet1!$D$2:$F$2</c:f>
              <c:strCache>
                <c:ptCount val="3"/>
                <c:pt idx="0">
                  <c:v>Path</c:v>
                </c:pt>
                <c:pt idx="1">
                  <c:v>Photon Map (no caustic photons)</c:v>
                </c:pt>
                <c:pt idx="2">
                  <c:v>Photon Map (with caustic photons)</c:v>
                </c:pt>
              </c:strCache>
            </c:strRef>
          </c:cat>
          <c:val>
            <c:numRef>
              <c:f>Sheet1!$D$4:$F$4</c:f>
              <c:numCache>
                <c:formatCode>General</c:formatCode>
                <c:ptCount val="3"/>
                <c:pt idx="0">
                  <c:v>97</c:v>
                </c:pt>
                <c:pt idx="1">
                  <c:v>2416.3000000000002</c:v>
                </c:pt>
              </c:numCache>
            </c:numRef>
          </c:val>
          <c:extLst>
            <c:ext xmlns:c16="http://schemas.microsoft.com/office/drawing/2014/chart" uri="{C3380CC4-5D6E-409C-BE32-E72D297353CC}">
              <c16:uniqueId val="{00000000-0EA5-4650-9C61-6D5FE61920B6}"/>
            </c:ext>
          </c:extLst>
        </c:ser>
        <c:ser>
          <c:idx val="1"/>
          <c:order val="1"/>
          <c:tx>
            <c:strRef>
              <c:f>Sheet1!$B$5</c:f>
              <c:strCache>
                <c:ptCount val="1"/>
                <c:pt idx="0">
                  <c:v>Best Candidate</c:v>
                </c:pt>
              </c:strCache>
            </c:strRef>
          </c:tx>
          <c:spPr>
            <a:solidFill>
              <a:schemeClr val="accent2"/>
            </a:solidFill>
            <a:ln>
              <a:noFill/>
            </a:ln>
            <a:effectLst/>
          </c:spPr>
          <c:invertIfNegative val="0"/>
          <c:cat>
            <c:strRef>
              <c:f>Sheet1!$D$2:$F$2</c:f>
              <c:strCache>
                <c:ptCount val="3"/>
                <c:pt idx="0">
                  <c:v>Path</c:v>
                </c:pt>
                <c:pt idx="1">
                  <c:v>Photon Map (no caustic photons)</c:v>
                </c:pt>
                <c:pt idx="2">
                  <c:v>Photon Map (with caustic photons)</c:v>
                </c:pt>
              </c:strCache>
            </c:strRef>
          </c:cat>
          <c:val>
            <c:numRef>
              <c:f>Sheet1!$D$5:$F$5</c:f>
              <c:numCache>
                <c:formatCode>General</c:formatCode>
                <c:ptCount val="3"/>
                <c:pt idx="0">
                  <c:v>64.900000000000006</c:v>
                </c:pt>
                <c:pt idx="1">
                  <c:v>2341.5</c:v>
                </c:pt>
                <c:pt idx="2">
                  <c:v>6051.8</c:v>
                </c:pt>
              </c:numCache>
            </c:numRef>
          </c:val>
          <c:extLst>
            <c:ext xmlns:c16="http://schemas.microsoft.com/office/drawing/2014/chart" uri="{C3380CC4-5D6E-409C-BE32-E72D297353CC}">
              <c16:uniqueId val="{00000001-0EA5-4650-9C61-6D5FE61920B6}"/>
            </c:ext>
          </c:extLst>
        </c:ser>
        <c:ser>
          <c:idx val="2"/>
          <c:order val="2"/>
          <c:tx>
            <c:strRef>
              <c:f>Sheet1!$B$6</c:f>
              <c:strCache>
                <c:ptCount val="1"/>
                <c:pt idx="0">
                  <c:v>Halton</c:v>
                </c:pt>
              </c:strCache>
            </c:strRef>
          </c:tx>
          <c:spPr>
            <a:solidFill>
              <a:schemeClr val="accent3"/>
            </a:solidFill>
            <a:ln>
              <a:noFill/>
            </a:ln>
            <a:effectLst/>
          </c:spPr>
          <c:invertIfNegative val="0"/>
          <c:cat>
            <c:strRef>
              <c:f>Sheet1!$D$2:$F$2</c:f>
              <c:strCache>
                <c:ptCount val="3"/>
                <c:pt idx="0">
                  <c:v>Path</c:v>
                </c:pt>
                <c:pt idx="1">
                  <c:v>Photon Map (no caustic photons)</c:v>
                </c:pt>
                <c:pt idx="2">
                  <c:v>Photon Map (with caustic photons)</c:v>
                </c:pt>
              </c:strCache>
            </c:strRef>
          </c:cat>
          <c:val>
            <c:numRef>
              <c:f>Sheet1!$D$6:$F$6</c:f>
              <c:numCache>
                <c:formatCode>General</c:formatCode>
                <c:ptCount val="3"/>
                <c:pt idx="0">
                  <c:v>65.400000000000006</c:v>
                </c:pt>
                <c:pt idx="1">
                  <c:v>2331.1</c:v>
                </c:pt>
                <c:pt idx="2">
                  <c:v>6097.1</c:v>
                </c:pt>
              </c:numCache>
            </c:numRef>
          </c:val>
          <c:extLst>
            <c:ext xmlns:c16="http://schemas.microsoft.com/office/drawing/2014/chart" uri="{C3380CC4-5D6E-409C-BE32-E72D297353CC}">
              <c16:uniqueId val="{00000002-0EA5-4650-9C61-6D5FE61920B6}"/>
            </c:ext>
          </c:extLst>
        </c:ser>
        <c:ser>
          <c:idx val="3"/>
          <c:order val="3"/>
          <c:tx>
            <c:strRef>
              <c:f>Sheet1!$B$7</c:f>
              <c:strCache>
                <c:ptCount val="1"/>
                <c:pt idx="0">
                  <c:v>Low Discrepancy</c:v>
                </c:pt>
              </c:strCache>
            </c:strRef>
          </c:tx>
          <c:spPr>
            <a:solidFill>
              <a:schemeClr val="accent4"/>
            </a:solidFill>
            <a:ln>
              <a:noFill/>
            </a:ln>
            <a:effectLst/>
          </c:spPr>
          <c:invertIfNegative val="0"/>
          <c:cat>
            <c:strRef>
              <c:f>Sheet1!$D$2:$F$2</c:f>
              <c:strCache>
                <c:ptCount val="3"/>
                <c:pt idx="0">
                  <c:v>Path</c:v>
                </c:pt>
                <c:pt idx="1">
                  <c:v>Photon Map (no caustic photons)</c:v>
                </c:pt>
                <c:pt idx="2">
                  <c:v>Photon Map (with caustic photons)</c:v>
                </c:pt>
              </c:strCache>
            </c:strRef>
          </c:cat>
          <c:val>
            <c:numRef>
              <c:f>Sheet1!$D$7:$F$7</c:f>
              <c:numCache>
                <c:formatCode>General</c:formatCode>
                <c:ptCount val="3"/>
                <c:pt idx="0">
                  <c:v>66.3</c:v>
                </c:pt>
                <c:pt idx="1">
                  <c:v>2338.6999999999998</c:v>
                </c:pt>
                <c:pt idx="2">
                  <c:v>6093.5</c:v>
                </c:pt>
              </c:numCache>
            </c:numRef>
          </c:val>
          <c:extLst>
            <c:ext xmlns:c16="http://schemas.microsoft.com/office/drawing/2014/chart" uri="{C3380CC4-5D6E-409C-BE32-E72D297353CC}">
              <c16:uniqueId val="{00000003-0EA5-4650-9C61-6D5FE61920B6}"/>
            </c:ext>
          </c:extLst>
        </c:ser>
        <c:ser>
          <c:idx val="4"/>
          <c:order val="4"/>
          <c:tx>
            <c:strRef>
              <c:f>Sheet1!$B$8</c:f>
              <c:strCache>
                <c:ptCount val="1"/>
                <c:pt idx="0">
                  <c:v>Random</c:v>
                </c:pt>
              </c:strCache>
            </c:strRef>
          </c:tx>
          <c:spPr>
            <a:solidFill>
              <a:schemeClr val="accent5"/>
            </a:solidFill>
            <a:ln>
              <a:noFill/>
            </a:ln>
            <a:effectLst/>
          </c:spPr>
          <c:invertIfNegative val="0"/>
          <c:cat>
            <c:strRef>
              <c:f>Sheet1!$D$2:$F$2</c:f>
              <c:strCache>
                <c:ptCount val="3"/>
                <c:pt idx="0">
                  <c:v>Path</c:v>
                </c:pt>
                <c:pt idx="1">
                  <c:v>Photon Map (no caustic photons)</c:v>
                </c:pt>
                <c:pt idx="2">
                  <c:v>Photon Map (with caustic photons)</c:v>
                </c:pt>
              </c:strCache>
            </c:strRef>
          </c:cat>
          <c:val>
            <c:numRef>
              <c:f>Sheet1!$D$8:$F$8</c:f>
              <c:numCache>
                <c:formatCode>General</c:formatCode>
                <c:ptCount val="3"/>
                <c:pt idx="0">
                  <c:v>57.3</c:v>
                </c:pt>
                <c:pt idx="1">
                  <c:v>2318.1999999999998</c:v>
                </c:pt>
                <c:pt idx="2">
                  <c:v>6062.7</c:v>
                </c:pt>
              </c:numCache>
            </c:numRef>
          </c:val>
          <c:extLst>
            <c:ext xmlns:c16="http://schemas.microsoft.com/office/drawing/2014/chart" uri="{C3380CC4-5D6E-409C-BE32-E72D297353CC}">
              <c16:uniqueId val="{00000004-0EA5-4650-9C61-6D5FE61920B6}"/>
            </c:ext>
          </c:extLst>
        </c:ser>
        <c:ser>
          <c:idx val="5"/>
          <c:order val="5"/>
          <c:tx>
            <c:strRef>
              <c:f>Sheet1!$B$9</c:f>
              <c:strCache>
                <c:ptCount val="1"/>
                <c:pt idx="0">
                  <c:v>Stratified</c:v>
                </c:pt>
              </c:strCache>
            </c:strRef>
          </c:tx>
          <c:spPr>
            <a:solidFill>
              <a:schemeClr val="accent6"/>
            </a:solidFill>
            <a:ln>
              <a:noFill/>
            </a:ln>
            <a:effectLst/>
          </c:spPr>
          <c:invertIfNegative val="0"/>
          <c:cat>
            <c:strRef>
              <c:f>Sheet1!$D$2:$F$2</c:f>
              <c:strCache>
                <c:ptCount val="3"/>
                <c:pt idx="0">
                  <c:v>Path</c:v>
                </c:pt>
                <c:pt idx="1">
                  <c:v>Photon Map (no caustic photons)</c:v>
                </c:pt>
                <c:pt idx="2">
                  <c:v>Photon Map (with caustic photons)</c:v>
                </c:pt>
              </c:strCache>
            </c:strRef>
          </c:cat>
          <c:val>
            <c:numRef>
              <c:f>Sheet1!$D$9:$F$9</c:f>
              <c:numCache>
                <c:formatCode>General</c:formatCode>
                <c:ptCount val="3"/>
                <c:pt idx="0">
                  <c:v>65.5</c:v>
                </c:pt>
                <c:pt idx="1">
                  <c:v>3193.1</c:v>
                </c:pt>
                <c:pt idx="2">
                  <c:v>6099.1</c:v>
                </c:pt>
              </c:numCache>
            </c:numRef>
          </c:val>
          <c:extLst>
            <c:ext xmlns:c16="http://schemas.microsoft.com/office/drawing/2014/chart" uri="{C3380CC4-5D6E-409C-BE32-E72D297353CC}">
              <c16:uniqueId val="{00000005-0EA5-4650-9C61-6D5FE61920B6}"/>
            </c:ext>
          </c:extLst>
        </c:ser>
        <c:dLbls>
          <c:showLegendKey val="0"/>
          <c:showVal val="0"/>
          <c:showCatName val="0"/>
          <c:showSerName val="0"/>
          <c:showPercent val="0"/>
          <c:showBubbleSize val="0"/>
        </c:dLbls>
        <c:gapWidth val="219"/>
        <c:overlap val="-27"/>
        <c:axId val="-1398378736"/>
        <c:axId val="-1398378192"/>
      </c:barChart>
      <c:catAx>
        <c:axId val="-139837873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Surface Integrator</a:t>
                </a:r>
              </a:p>
            </c:rich>
          </c:tx>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98378192"/>
        <c:crosses val="autoZero"/>
        <c:auto val="1"/>
        <c:lblAlgn val="ctr"/>
        <c:lblOffset val="100"/>
        <c:noMultiLvlLbl val="0"/>
      </c:catAx>
      <c:valAx>
        <c:axId val="-139837819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Time</a:t>
                </a:r>
                <a:r>
                  <a:rPr lang="en-US" baseline="0"/>
                  <a:t> (s)</a:t>
                </a:r>
                <a:endParaRPr lang="en-US"/>
              </a:p>
            </c:rich>
          </c:tx>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98378736"/>
        <c:crosses val="autoZero"/>
        <c:crossBetween val="between"/>
      </c:valAx>
      <c:spPr>
        <a:noFill/>
        <a:ln>
          <a:noFill/>
        </a:ln>
        <a:effectLst/>
      </c:spPr>
    </c:plotArea>
    <c:legend>
      <c:legendPos val="b"/>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PT"/>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US">
                <a:latin typeface="Times New Roman" panose="02020603050405020304" pitchFamily="18" charset="0"/>
                <a:cs typeface="Times New Roman" panose="02020603050405020304" pitchFamily="18" charset="0"/>
              </a:rPr>
              <a:t>Path Tracing</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autoTitleDeleted val="0"/>
    <c:plotArea>
      <c:layout/>
      <c:barChart>
        <c:barDir val="col"/>
        <c:grouping val="clustered"/>
        <c:varyColors val="0"/>
        <c:ser>
          <c:idx val="0"/>
          <c:order val="0"/>
          <c:tx>
            <c:strRef>
              <c:f>Sheet1!$D$2</c:f>
              <c:strCache>
                <c:ptCount val="1"/>
                <c:pt idx="0">
                  <c:v>Path</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Sheet1!$B$4:$B$9</c:f>
              <c:strCache>
                <c:ptCount val="6"/>
                <c:pt idx="0">
                  <c:v>Adaptive</c:v>
                </c:pt>
                <c:pt idx="1">
                  <c:v>Best Candidate</c:v>
                </c:pt>
                <c:pt idx="2">
                  <c:v>Halton</c:v>
                </c:pt>
                <c:pt idx="3">
                  <c:v>Low Discrepancy</c:v>
                </c:pt>
                <c:pt idx="4">
                  <c:v>Random</c:v>
                </c:pt>
                <c:pt idx="5">
                  <c:v>Stratified</c:v>
                </c:pt>
              </c:strCache>
            </c:strRef>
          </c:cat>
          <c:val>
            <c:numRef>
              <c:f>Sheet1!$D$4:$D$9</c:f>
              <c:numCache>
                <c:formatCode>General</c:formatCode>
                <c:ptCount val="6"/>
                <c:pt idx="0">
                  <c:v>97</c:v>
                </c:pt>
                <c:pt idx="1">
                  <c:v>64.900000000000006</c:v>
                </c:pt>
                <c:pt idx="2">
                  <c:v>65.400000000000006</c:v>
                </c:pt>
                <c:pt idx="3">
                  <c:v>66.3</c:v>
                </c:pt>
                <c:pt idx="4">
                  <c:v>57.3</c:v>
                </c:pt>
                <c:pt idx="5">
                  <c:v>65.5</c:v>
                </c:pt>
              </c:numCache>
            </c:numRef>
          </c:val>
          <c:extLst>
            <c:ext xmlns:c16="http://schemas.microsoft.com/office/drawing/2014/chart" uri="{C3380CC4-5D6E-409C-BE32-E72D297353CC}">
              <c16:uniqueId val="{00000000-2BC9-42D7-ADCD-4BAFBC153C92}"/>
            </c:ext>
          </c:extLst>
        </c:ser>
        <c:dLbls>
          <c:dLblPos val="outEnd"/>
          <c:showLegendKey val="0"/>
          <c:showVal val="1"/>
          <c:showCatName val="0"/>
          <c:showSerName val="0"/>
          <c:showPercent val="0"/>
          <c:showBubbleSize val="0"/>
        </c:dLbls>
        <c:gapWidth val="219"/>
        <c:overlap val="-27"/>
        <c:axId val="-1398376560"/>
        <c:axId val="-1398376016"/>
      </c:barChart>
      <c:catAx>
        <c:axId val="-139837656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Sampler</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98376016"/>
        <c:crosses val="autoZero"/>
        <c:auto val="1"/>
        <c:lblAlgn val="ctr"/>
        <c:lblOffset val="100"/>
        <c:noMultiLvlLbl val="0"/>
      </c:catAx>
      <c:valAx>
        <c:axId val="-139837601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Time (s)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9837656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PT"/>
  <c:roundedCorners val="0"/>
  <mc:AlternateContent xmlns:mc="http://schemas.openxmlformats.org/markup-compatibility/2006">
    <mc:Choice xmlns:c14="http://schemas.microsoft.com/office/drawing/2007/8/2/chart" Requires="c14">
      <c14:style val="102"/>
    </mc:Choice>
    <mc:Fallback>
      <c:style val="2"/>
    </mc:Fallback>
  </mc:AlternateContent>
  <c:chart>
    <c:title>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Sheet1!$E$2</c:f>
              <c:strCache>
                <c:ptCount val="1"/>
                <c:pt idx="0">
                  <c:v>Photon Map (no caustic photons)</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cat>
            <c:strRef>
              <c:f>Sheet1!$B$4:$B$9</c:f>
              <c:strCache>
                <c:ptCount val="6"/>
                <c:pt idx="0">
                  <c:v>Adaptive</c:v>
                </c:pt>
                <c:pt idx="1">
                  <c:v>Best Candidate</c:v>
                </c:pt>
                <c:pt idx="2">
                  <c:v>Halton</c:v>
                </c:pt>
                <c:pt idx="3">
                  <c:v>Low Discrepancy</c:v>
                </c:pt>
                <c:pt idx="4">
                  <c:v>Random</c:v>
                </c:pt>
                <c:pt idx="5">
                  <c:v>Stratified</c:v>
                </c:pt>
              </c:strCache>
            </c:strRef>
          </c:cat>
          <c:val>
            <c:numRef>
              <c:f>Sheet1!$E$4:$E$9</c:f>
              <c:numCache>
                <c:formatCode>General</c:formatCode>
                <c:ptCount val="6"/>
                <c:pt idx="0">
                  <c:v>2416.3000000000002</c:v>
                </c:pt>
                <c:pt idx="1">
                  <c:v>2341.5</c:v>
                </c:pt>
                <c:pt idx="2">
                  <c:v>2331.1</c:v>
                </c:pt>
                <c:pt idx="3">
                  <c:v>2338.6999999999998</c:v>
                </c:pt>
                <c:pt idx="4">
                  <c:v>2318.1999999999998</c:v>
                </c:pt>
                <c:pt idx="5">
                  <c:v>3193.1</c:v>
                </c:pt>
              </c:numCache>
            </c:numRef>
          </c:val>
          <c:extLst>
            <c:ext xmlns:c16="http://schemas.microsoft.com/office/drawing/2014/chart" uri="{C3380CC4-5D6E-409C-BE32-E72D297353CC}">
              <c16:uniqueId val="{00000000-11C5-404F-8C6A-EBF2A09A0B83}"/>
            </c:ext>
          </c:extLst>
        </c:ser>
        <c:dLbls>
          <c:dLblPos val="outEnd"/>
          <c:showLegendKey val="0"/>
          <c:showVal val="1"/>
          <c:showCatName val="0"/>
          <c:showSerName val="0"/>
          <c:showPercent val="0"/>
          <c:showBubbleSize val="0"/>
        </c:dLbls>
        <c:gapWidth val="219"/>
        <c:overlap val="-27"/>
        <c:axId val="-1398373840"/>
        <c:axId val="-1398373296"/>
      </c:barChart>
      <c:catAx>
        <c:axId val="-139837384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000" b="0" i="0" u="none" strike="noStrike" baseline="0">
                    <a:effectLst/>
                  </a:rPr>
                  <a:t>Sampler</a:t>
                </a:r>
                <a:endParaRPr lang="en-US"/>
              </a:p>
            </c:rich>
          </c:tx>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98373296"/>
        <c:crosses val="autoZero"/>
        <c:auto val="1"/>
        <c:lblAlgn val="ctr"/>
        <c:lblOffset val="100"/>
        <c:noMultiLvlLbl val="0"/>
      </c:catAx>
      <c:valAx>
        <c:axId val="-139837329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000" b="0" i="0" u="none" strike="noStrike" baseline="0">
                    <a:effectLst/>
                  </a:rPr>
                  <a:t>Time (s)</a:t>
                </a:r>
                <a:endParaRPr lang="en-US"/>
              </a:p>
            </c:rich>
          </c:tx>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9837384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PT"/>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Sheet1!$E$2</c:f>
              <c:strCache>
                <c:ptCount val="1"/>
                <c:pt idx="0">
                  <c:v>Photon Map</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Sheet1!$B$4:$B$9</c:f>
              <c:strCache>
                <c:ptCount val="6"/>
                <c:pt idx="0">
                  <c:v>Adaptive</c:v>
                </c:pt>
                <c:pt idx="1">
                  <c:v>Best Candidate</c:v>
                </c:pt>
                <c:pt idx="2">
                  <c:v>Halton</c:v>
                </c:pt>
                <c:pt idx="3">
                  <c:v>Low Discrepancy</c:v>
                </c:pt>
                <c:pt idx="4">
                  <c:v>Random</c:v>
                </c:pt>
                <c:pt idx="5">
                  <c:v>Stratified</c:v>
                </c:pt>
              </c:strCache>
            </c:strRef>
          </c:cat>
          <c:val>
            <c:numRef>
              <c:f>Sheet1!$E$4:$E$9</c:f>
              <c:numCache>
                <c:formatCode>General</c:formatCode>
                <c:ptCount val="6"/>
                <c:pt idx="0">
                  <c:v>2416.3000000000002</c:v>
                </c:pt>
                <c:pt idx="1">
                  <c:v>2341.5</c:v>
                </c:pt>
                <c:pt idx="2">
                  <c:v>2331.1</c:v>
                </c:pt>
                <c:pt idx="3">
                  <c:v>2338.6999999999998</c:v>
                </c:pt>
                <c:pt idx="4">
                  <c:v>2318.1999999999998</c:v>
                </c:pt>
                <c:pt idx="5">
                  <c:v>3193.1</c:v>
                </c:pt>
              </c:numCache>
            </c:numRef>
          </c:val>
          <c:extLst>
            <c:ext xmlns:c16="http://schemas.microsoft.com/office/drawing/2014/chart" uri="{C3380CC4-5D6E-409C-BE32-E72D297353CC}">
              <c16:uniqueId val="{00000000-11C5-404F-8C6A-EBF2A09A0B83}"/>
            </c:ext>
          </c:extLst>
        </c:ser>
        <c:dLbls>
          <c:dLblPos val="outEnd"/>
          <c:showLegendKey val="0"/>
          <c:showVal val="1"/>
          <c:showCatName val="0"/>
          <c:showSerName val="0"/>
          <c:showPercent val="0"/>
          <c:showBubbleSize val="0"/>
        </c:dLbls>
        <c:gapWidth val="219"/>
        <c:overlap val="-27"/>
        <c:axId val="-1409140544"/>
        <c:axId val="-1409144896"/>
      </c:barChart>
      <c:catAx>
        <c:axId val="-140914054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000" b="0" i="0" u="none" strike="noStrike" baseline="0">
                    <a:effectLst/>
                  </a:rPr>
                  <a:t>Sampler</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09144896"/>
        <c:crosses val="autoZero"/>
        <c:auto val="1"/>
        <c:lblAlgn val="ctr"/>
        <c:lblOffset val="100"/>
        <c:noMultiLvlLbl val="0"/>
      </c:catAx>
      <c:valAx>
        <c:axId val="-140914489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000" b="0" i="0" u="none" strike="noStrike" baseline="0">
                    <a:effectLst/>
                  </a:rPr>
                  <a:t>Time (s)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0914054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PT"/>
  <c:roundedCorners val="0"/>
  <mc:AlternateContent xmlns:mc="http://schemas.openxmlformats.org/markup-compatibility/2006">
    <mc:Choice xmlns:c14="http://schemas.microsoft.com/office/drawing/2007/8/2/chart" Requires="c14">
      <c14:style val="105"/>
    </mc:Choice>
    <mc:Fallback>
      <c:style val="5"/>
    </mc:Fallback>
  </mc:AlternateContent>
  <c:chart>
    <c:title>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Sheet1!$F$2</c:f>
              <c:strCache>
                <c:ptCount val="1"/>
                <c:pt idx="0">
                  <c:v>Photon Map (with caustic photons)</c:v>
                </c:pt>
              </c:strCache>
            </c:strRef>
          </c:tx>
          <c:spPr>
            <a:solidFill>
              <a:schemeClr val="accent3"/>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cat>
            <c:strRef>
              <c:f>Sheet1!$B$5:$B$9</c:f>
              <c:strCache>
                <c:ptCount val="5"/>
                <c:pt idx="0">
                  <c:v>Best Candidate</c:v>
                </c:pt>
                <c:pt idx="1">
                  <c:v>Halton</c:v>
                </c:pt>
                <c:pt idx="2">
                  <c:v>Low Discrepancy</c:v>
                </c:pt>
                <c:pt idx="3">
                  <c:v>Random</c:v>
                </c:pt>
                <c:pt idx="4">
                  <c:v>Stratified</c:v>
                </c:pt>
              </c:strCache>
            </c:strRef>
          </c:cat>
          <c:val>
            <c:numRef>
              <c:f>Sheet1!$F$5:$F$9</c:f>
              <c:numCache>
                <c:formatCode>General</c:formatCode>
                <c:ptCount val="5"/>
                <c:pt idx="0">
                  <c:v>6051.8</c:v>
                </c:pt>
                <c:pt idx="1">
                  <c:v>6097.1</c:v>
                </c:pt>
                <c:pt idx="2">
                  <c:v>6093.5</c:v>
                </c:pt>
                <c:pt idx="3">
                  <c:v>6062.7</c:v>
                </c:pt>
                <c:pt idx="4">
                  <c:v>6099.1</c:v>
                </c:pt>
              </c:numCache>
            </c:numRef>
          </c:val>
          <c:extLst>
            <c:ext xmlns:c16="http://schemas.microsoft.com/office/drawing/2014/chart" uri="{C3380CC4-5D6E-409C-BE32-E72D297353CC}">
              <c16:uniqueId val="{00000000-F715-4BC3-937F-65515FE4AF1E}"/>
            </c:ext>
          </c:extLst>
        </c:ser>
        <c:dLbls>
          <c:dLblPos val="outEnd"/>
          <c:showLegendKey val="0"/>
          <c:showVal val="1"/>
          <c:showCatName val="0"/>
          <c:showSerName val="0"/>
          <c:showPercent val="0"/>
          <c:showBubbleSize val="0"/>
        </c:dLbls>
        <c:gapWidth val="219"/>
        <c:overlap val="-27"/>
        <c:axId val="-1409137824"/>
        <c:axId val="-1409140000"/>
      </c:barChart>
      <c:catAx>
        <c:axId val="-140913782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000" b="0" i="0" u="none" strike="noStrike" baseline="0">
                    <a:effectLst/>
                  </a:rPr>
                  <a:t>Sampler</a:t>
                </a:r>
                <a:endParaRPr lang="en-US"/>
              </a:p>
            </c:rich>
          </c:tx>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09140000"/>
        <c:crosses val="autoZero"/>
        <c:auto val="1"/>
        <c:lblAlgn val="ctr"/>
        <c:lblOffset val="100"/>
        <c:noMultiLvlLbl val="0"/>
      </c:catAx>
      <c:valAx>
        <c:axId val="-140914000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000" b="0" i="0" u="none" strike="noStrike" baseline="0">
                    <a:effectLst/>
                  </a:rPr>
                  <a:t>Time (s)</a:t>
                </a:r>
                <a:endParaRPr lang="en-US"/>
              </a:p>
            </c:rich>
          </c:tx>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0913782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PT"/>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3201069866266715"/>
          <c:y val="4.5624222314392365E-2"/>
          <c:w val="0.84005279340082495"/>
          <c:h val="0.62976580436777629"/>
        </c:manualLayout>
      </c:layout>
      <c:barChart>
        <c:barDir val="col"/>
        <c:grouping val="clustered"/>
        <c:varyColors val="0"/>
        <c:ser>
          <c:idx val="0"/>
          <c:order val="0"/>
          <c:tx>
            <c:strRef>
              <c:f>Sheet1!$B$4</c:f>
              <c:strCache>
                <c:ptCount val="1"/>
                <c:pt idx="0">
                  <c:v>Adaptive</c:v>
                </c:pt>
              </c:strCache>
            </c:strRef>
          </c:tx>
          <c:spPr>
            <a:solidFill>
              <a:schemeClr val="accent1"/>
            </a:solidFill>
            <a:ln>
              <a:noFill/>
            </a:ln>
            <a:effectLst/>
          </c:spPr>
          <c:invertIfNegative val="0"/>
          <c:cat>
            <c:strRef>
              <c:f>Sheet1!$C$3:$E$3</c:f>
              <c:strCache>
                <c:ptCount val="3"/>
                <c:pt idx="0">
                  <c:v>Path</c:v>
                </c:pt>
                <c:pt idx="1">
                  <c:v>Photon Map (no caustic photons)</c:v>
                </c:pt>
                <c:pt idx="2">
                  <c:v>Photon Map (with caustic photons)</c:v>
                </c:pt>
              </c:strCache>
            </c:strRef>
          </c:cat>
          <c:val>
            <c:numRef>
              <c:f>Sheet1!$C$4:$E$4</c:f>
              <c:numCache>
                <c:formatCode>General</c:formatCode>
                <c:ptCount val="3"/>
                <c:pt idx="0">
                  <c:v>0.24748200000000001</c:v>
                </c:pt>
                <c:pt idx="1">
                  <c:v>0.23219600000000001</c:v>
                </c:pt>
              </c:numCache>
            </c:numRef>
          </c:val>
          <c:extLst>
            <c:ext xmlns:c16="http://schemas.microsoft.com/office/drawing/2014/chart" uri="{C3380CC4-5D6E-409C-BE32-E72D297353CC}">
              <c16:uniqueId val="{00000000-A7B6-493D-8175-F2320E0795EB}"/>
            </c:ext>
          </c:extLst>
        </c:ser>
        <c:ser>
          <c:idx val="1"/>
          <c:order val="1"/>
          <c:tx>
            <c:strRef>
              <c:f>Sheet1!$B$5</c:f>
              <c:strCache>
                <c:ptCount val="1"/>
                <c:pt idx="0">
                  <c:v>Best Candidate</c:v>
                </c:pt>
              </c:strCache>
            </c:strRef>
          </c:tx>
          <c:spPr>
            <a:solidFill>
              <a:schemeClr val="accent2"/>
            </a:solidFill>
            <a:ln>
              <a:noFill/>
            </a:ln>
            <a:effectLst/>
          </c:spPr>
          <c:invertIfNegative val="0"/>
          <c:cat>
            <c:strRef>
              <c:f>Sheet1!$C$3:$E$3</c:f>
              <c:strCache>
                <c:ptCount val="3"/>
                <c:pt idx="0">
                  <c:v>Path</c:v>
                </c:pt>
                <c:pt idx="1">
                  <c:v>Photon Map (no caustic photons)</c:v>
                </c:pt>
                <c:pt idx="2">
                  <c:v>Photon Map (with caustic photons)</c:v>
                </c:pt>
              </c:strCache>
            </c:strRef>
          </c:cat>
          <c:val>
            <c:numRef>
              <c:f>Sheet1!$C$5:$E$5</c:f>
              <c:numCache>
                <c:formatCode>General</c:formatCode>
                <c:ptCount val="3"/>
                <c:pt idx="0">
                  <c:v>0.24777099999999999</c:v>
                </c:pt>
                <c:pt idx="1">
                  <c:v>0.23221600000000001</c:v>
                </c:pt>
                <c:pt idx="2">
                  <c:v>0.17823600000000001</c:v>
                </c:pt>
              </c:numCache>
            </c:numRef>
          </c:val>
          <c:extLst>
            <c:ext xmlns:c16="http://schemas.microsoft.com/office/drawing/2014/chart" uri="{C3380CC4-5D6E-409C-BE32-E72D297353CC}">
              <c16:uniqueId val="{00000001-A7B6-493D-8175-F2320E0795EB}"/>
            </c:ext>
          </c:extLst>
        </c:ser>
        <c:ser>
          <c:idx val="2"/>
          <c:order val="2"/>
          <c:tx>
            <c:strRef>
              <c:f>Sheet1!$B$6</c:f>
              <c:strCache>
                <c:ptCount val="1"/>
                <c:pt idx="0">
                  <c:v>Halton</c:v>
                </c:pt>
              </c:strCache>
            </c:strRef>
          </c:tx>
          <c:spPr>
            <a:solidFill>
              <a:schemeClr val="accent3"/>
            </a:solidFill>
            <a:ln>
              <a:noFill/>
            </a:ln>
            <a:effectLst/>
          </c:spPr>
          <c:invertIfNegative val="0"/>
          <c:cat>
            <c:strRef>
              <c:f>Sheet1!$C$3:$E$3</c:f>
              <c:strCache>
                <c:ptCount val="3"/>
                <c:pt idx="0">
                  <c:v>Path</c:v>
                </c:pt>
                <c:pt idx="1">
                  <c:v>Photon Map (no caustic photons)</c:v>
                </c:pt>
                <c:pt idx="2">
                  <c:v>Photon Map (with caustic photons)</c:v>
                </c:pt>
              </c:strCache>
            </c:strRef>
          </c:cat>
          <c:val>
            <c:numRef>
              <c:f>Sheet1!$C$6:$E$6</c:f>
              <c:numCache>
                <c:formatCode>General</c:formatCode>
                <c:ptCount val="3"/>
                <c:pt idx="0">
                  <c:v>0.24773999999999999</c:v>
                </c:pt>
                <c:pt idx="1">
                  <c:v>0.23221</c:v>
                </c:pt>
                <c:pt idx="2">
                  <c:v>0.17807100000000001</c:v>
                </c:pt>
              </c:numCache>
            </c:numRef>
          </c:val>
          <c:extLst>
            <c:ext xmlns:c16="http://schemas.microsoft.com/office/drawing/2014/chart" uri="{C3380CC4-5D6E-409C-BE32-E72D297353CC}">
              <c16:uniqueId val="{00000002-A7B6-493D-8175-F2320E0795EB}"/>
            </c:ext>
          </c:extLst>
        </c:ser>
        <c:ser>
          <c:idx val="3"/>
          <c:order val="3"/>
          <c:tx>
            <c:strRef>
              <c:f>Sheet1!$B$7</c:f>
              <c:strCache>
                <c:ptCount val="1"/>
                <c:pt idx="0">
                  <c:v>Low Discrepancy</c:v>
                </c:pt>
              </c:strCache>
            </c:strRef>
          </c:tx>
          <c:spPr>
            <a:solidFill>
              <a:schemeClr val="accent4"/>
            </a:solidFill>
            <a:ln>
              <a:noFill/>
            </a:ln>
            <a:effectLst/>
          </c:spPr>
          <c:invertIfNegative val="0"/>
          <c:cat>
            <c:strRef>
              <c:f>Sheet1!$C$3:$E$3</c:f>
              <c:strCache>
                <c:ptCount val="3"/>
                <c:pt idx="0">
                  <c:v>Path</c:v>
                </c:pt>
                <c:pt idx="1">
                  <c:v>Photon Map (no caustic photons)</c:v>
                </c:pt>
                <c:pt idx="2">
                  <c:v>Photon Map (with caustic photons)</c:v>
                </c:pt>
              </c:strCache>
            </c:strRef>
          </c:cat>
          <c:val>
            <c:numRef>
              <c:f>Sheet1!$C$7:$E$7</c:f>
              <c:numCache>
                <c:formatCode>General</c:formatCode>
                <c:ptCount val="3"/>
                <c:pt idx="0">
                  <c:v>0.24741099999999999</c:v>
                </c:pt>
                <c:pt idx="1">
                  <c:v>0.23222999999999999</c:v>
                </c:pt>
                <c:pt idx="2">
                  <c:v>0.17494299999999999</c:v>
                </c:pt>
              </c:numCache>
            </c:numRef>
          </c:val>
          <c:extLst>
            <c:ext xmlns:c16="http://schemas.microsoft.com/office/drawing/2014/chart" uri="{C3380CC4-5D6E-409C-BE32-E72D297353CC}">
              <c16:uniqueId val="{00000003-A7B6-493D-8175-F2320E0795EB}"/>
            </c:ext>
          </c:extLst>
        </c:ser>
        <c:ser>
          <c:idx val="4"/>
          <c:order val="4"/>
          <c:tx>
            <c:strRef>
              <c:f>Sheet1!$B$8</c:f>
              <c:strCache>
                <c:ptCount val="1"/>
                <c:pt idx="0">
                  <c:v>Random</c:v>
                </c:pt>
              </c:strCache>
            </c:strRef>
          </c:tx>
          <c:spPr>
            <a:solidFill>
              <a:schemeClr val="accent5"/>
            </a:solidFill>
            <a:ln>
              <a:noFill/>
            </a:ln>
            <a:effectLst/>
          </c:spPr>
          <c:invertIfNegative val="0"/>
          <c:cat>
            <c:strRef>
              <c:f>Sheet1!$C$3:$E$3</c:f>
              <c:strCache>
                <c:ptCount val="3"/>
                <c:pt idx="0">
                  <c:v>Path</c:v>
                </c:pt>
                <c:pt idx="1">
                  <c:v>Photon Map (no caustic photons)</c:v>
                </c:pt>
                <c:pt idx="2">
                  <c:v>Photon Map (with caustic photons)</c:v>
                </c:pt>
              </c:strCache>
            </c:strRef>
          </c:cat>
          <c:val>
            <c:numRef>
              <c:f>Sheet1!$C$8:$E$8</c:f>
              <c:numCache>
                <c:formatCode>General</c:formatCode>
                <c:ptCount val="3"/>
                <c:pt idx="0">
                  <c:v>0.24776400000000001</c:v>
                </c:pt>
                <c:pt idx="1">
                  <c:v>0.232242</c:v>
                </c:pt>
                <c:pt idx="2">
                  <c:v>0.16332769999999999</c:v>
                </c:pt>
              </c:numCache>
            </c:numRef>
          </c:val>
          <c:extLst>
            <c:ext xmlns:c16="http://schemas.microsoft.com/office/drawing/2014/chart" uri="{C3380CC4-5D6E-409C-BE32-E72D297353CC}">
              <c16:uniqueId val="{00000004-A7B6-493D-8175-F2320E0795EB}"/>
            </c:ext>
          </c:extLst>
        </c:ser>
        <c:ser>
          <c:idx val="5"/>
          <c:order val="5"/>
          <c:tx>
            <c:strRef>
              <c:f>Sheet1!$B$9</c:f>
              <c:strCache>
                <c:ptCount val="1"/>
                <c:pt idx="0">
                  <c:v>Stratified</c:v>
                </c:pt>
              </c:strCache>
            </c:strRef>
          </c:tx>
          <c:spPr>
            <a:solidFill>
              <a:schemeClr val="accent6"/>
            </a:solidFill>
            <a:ln>
              <a:noFill/>
            </a:ln>
            <a:effectLst/>
          </c:spPr>
          <c:invertIfNegative val="0"/>
          <c:cat>
            <c:strRef>
              <c:f>Sheet1!$C$3:$E$3</c:f>
              <c:strCache>
                <c:ptCount val="3"/>
                <c:pt idx="0">
                  <c:v>Path</c:v>
                </c:pt>
                <c:pt idx="1">
                  <c:v>Photon Map (no caustic photons)</c:v>
                </c:pt>
                <c:pt idx="2">
                  <c:v>Photon Map (with caustic photons)</c:v>
                </c:pt>
              </c:strCache>
            </c:strRef>
          </c:cat>
          <c:val>
            <c:numRef>
              <c:f>Sheet1!$C$9:$E$9</c:f>
              <c:numCache>
                <c:formatCode>General</c:formatCode>
                <c:ptCount val="3"/>
                <c:pt idx="0">
                  <c:v>0.24771499999999999</c:v>
                </c:pt>
                <c:pt idx="1">
                  <c:v>0.23225999999999999</c:v>
                </c:pt>
                <c:pt idx="2">
                  <c:v>0.17924300000000001</c:v>
                </c:pt>
              </c:numCache>
            </c:numRef>
          </c:val>
          <c:extLst>
            <c:ext xmlns:c16="http://schemas.microsoft.com/office/drawing/2014/chart" uri="{C3380CC4-5D6E-409C-BE32-E72D297353CC}">
              <c16:uniqueId val="{00000005-A7B6-493D-8175-F2320E0795EB}"/>
            </c:ext>
          </c:extLst>
        </c:ser>
        <c:dLbls>
          <c:showLegendKey val="0"/>
          <c:showVal val="0"/>
          <c:showCatName val="0"/>
          <c:showSerName val="0"/>
          <c:showPercent val="0"/>
          <c:showBubbleSize val="0"/>
        </c:dLbls>
        <c:gapWidth val="219"/>
        <c:overlap val="-27"/>
        <c:axId val="-1409135648"/>
        <c:axId val="-1409144352"/>
      </c:barChart>
      <c:catAx>
        <c:axId val="-140913564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Surface Integrator</a:t>
                </a:r>
              </a:p>
            </c:rich>
          </c:tx>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09144352"/>
        <c:crosses val="autoZero"/>
        <c:auto val="1"/>
        <c:lblAlgn val="ctr"/>
        <c:lblOffset val="100"/>
        <c:noMultiLvlLbl val="0"/>
      </c:catAx>
      <c:valAx>
        <c:axId val="-140914435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RMSE</a:t>
                </a:r>
              </a:p>
            </c:rich>
          </c:tx>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09135648"/>
        <c:crosses val="autoZero"/>
        <c:crossBetween val="between"/>
      </c:valAx>
      <c:spPr>
        <a:noFill/>
        <a:ln>
          <a:noFill/>
        </a:ln>
        <a:effectLst/>
      </c:spPr>
    </c:plotArea>
    <c:legend>
      <c:legendPos val="b"/>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withinLinearReversed" id="23">
  <a:schemeClr val="accent3"/>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Atm</b:Tag>
    <b:SourceType>InternetSite</b:SourceType>
    <b:Guid>{DF5CF6BD-E1B0-4D1B-BD8F-B84ADBD89851}</b:Guid>
    <b:Title>Atmospheric Radiation</b:Title>
    <b:ProductionCompany>Weather Edge</b:ProductionCompany>
    <b:URL>http://www.severewx.com/Radiation/scattering.html</b:URL>
    <b:RefOrder>1</b:RefOrder>
  </b:Source>
  <b:Source>
    <b:Tag>Mie16</b:Tag>
    <b:SourceType>InternetSite</b:SourceType>
    <b:Guid>{257B0E7D-7F91-4670-86D5-A0FED1E16742}</b:Guid>
    <b:Title>Mie scattering</b:Title>
    <b:ProductionCompany>Wikipedia</b:ProductionCompany>
    <b:Year>2016</b:Year>
    <b:Month>February</b:Month>
    <b:Day>2</b:Day>
    <b:URL>https://en.wikipedia.org/wiki/Mie_scattering</b:URL>
    <b:RefOrder>2</b:RefOrder>
  </b:Source>
  <b:Source>
    <b:Tag>Wik16</b:Tag>
    <b:SourceType>InternetSite</b:SourceType>
    <b:Guid>{A0998852-5E63-4203-BF85-84DE213045FA}</b:Guid>
    <b:Title>Rayleigh scattering</b:Title>
    <b:Year>2016</b:Year>
    <b:Month>January</b:Month>
    <b:Day>21</b:Day>
    <b:URL>https://en.wikipedia.org/wiki/Rayleigh_scattering</b:URL>
    <b:ProductionCompany>Wikipedia</b:ProductionCompany>
    <b:RefOrder>3</b:RefOrder>
  </b:Source>
</b:Sources>
</file>

<file path=customXml/itemProps1.xml><?xml version="1.0" encoding="utf-8"?>
<ds:datastoreItem xmlns:ds="http://schemas.openxmlformats.org/officeDocument/2006/customXml" ds:itemID="{D9631BA0-5B71-48F8-9DEC-3E4A11CD45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1311</TotalTime>
  <Pages>29</Pages>
  <Words>2504</Words>
  <Characters>14279</Characters>
  <Application>Microsoft Office Word</Application>
  <DocSecurity>0</DocSecurity>
  <Lines>118</Lines>
  <Paragraphs>33</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16750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Rafael Antunes</dc:creator>
  <cp:keywords/>
  <dc:description/>
  <cp:lastModifiedBy>Bruno Barbosa</cp:lastModifiedBy>
  <cp:revision>159</cp:revision>
  <cp:lastPrinted>2016-02-07T23:44:00Z</cp:lastPrinted>
  <dcterms:created xsi:type="dcterms:W3CDTF">2015-10-20T15:13:00Z</dcterms:created>
  <dcterms:modified xsi:type="dcterms:W3CDTF">2016-06-17T17:06:00Z</dcterms:modified>
</cp:coreProperties>
</file>