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Cabealhodondice"/>
            <w:jc w:val="center"/>
            <w:rPr>
              <w:del w:id="0"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pPr>
            <w:pStyle w:val="Cabealhodondice"/>
            <w:jc w:val="center"/>
            <w:pPrChange w:id="1" w:author="Rafael Antunes" w:date="2016-06-17T13:16:00Z">
              <w:pPr/>
            </w:pPrChange>
          </w:pPr>
        </w:p>
        <w:p w14:paraId="74B33567" w14:textId="77777777" w:rsidR="00F32706" w:rsidRPr="00C54F98" w:rsidRDefault="00F32706" w:rsidP="00F32706"/>
        <w:p w14:paraId="0EFAFE0F" w14:textId="77777777" w:rsidR="009F2B42"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iperligao"/>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AF043D">
          <w:pPr>
            <w:pStyle w:val="ndice1"/>
            <w:rPr>
              <w:rFonts w:asciiTheme="minorHAnsi" w:eastAsiaTheme="minorEastAsia" w:hAnsiTheme="minorHAnsi"/>
              <w:noProof/>
            </w:rPr>
          </w:pPr>
          <w:hyperlink w:anchor="_Toc453942916" w:history="1">
            <w:r w:rsidR="009F2B42" w:rsidRPr="00B30AB6">
              <w:rPr>
                <w:rStyle w:val="Hiperligao"/>
                <w:noProof/>
              </w:rPr>
              <w:t>Introduction</w:t>
            </w:r>
            <w:r w:rsidR="009F2B42">
              <w:rPr>
                <w:noProof/>
                <w:webHidden/>
              </w:rPr>
              <w:tab/>
            </w:r>
            <w:r w:rsidR="009F2B42">
              <w:rPr>
                <w:noProof/>
                <w:webHidden/>
              </w:rPr>
              <w:fldChar w:fldCharType="begin"/>
            </w:r>
            <w:r w:rsidR="009F2B42">
              <w:rPr>
                <w:noProof/>
                <w:webHidden/>
              </w:rPr>
              <w:instrText xml:space="preserve"> PAGEREF _Toc453942916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3C101787" w14:textId="77777777" w:rsidR="009F2B42" w:rsidRDefault="00AF043D">
          <w:pPr>
            <w:pStyle w:val="ndice1"/>
            <w:rPr>
              <w:rFonts w:asciiTheme="minorHAnsi" w:eastAsiaTheme="minorEastAsia" w:hAnsiTheme="minorHAnsi"/>
              <w:noProof/>
            </w:rPr>
          </w:pPr>
          <w:hyperlink w:anchor="_Toc453942917" w:history="1">
            <w:r w:rsidR="009F2B42" w:rsidRPr="00B30AB6">
              <w:rPr>
                <w:rStyle w:val="Hiperligao"/>
                <w:noProof/>
              </w:rPr>
              <w:t>Experiments</w:t>
            </w:r>
            <w:r w:rsidR="009F2B42">
              <w:rPr>
                <w:noProof/>
                <w:webHidden/>
              </w:rPr>
              <w:tab/>
            </w:r>
            <w:r w:rsidR="009F2B42">
              <w:rPr>
                <w:noProof/>
                <w:webHidden/>
              </w:rPr>
              <w:fldChar w:fldCharType="begin"/>
            </w:r>
            <w:r w:rsidR="009F2B42">
              <w:rPr>
                <w:noProof/>
                <w:webHidden/>
              </w:rPr>
              <w:instrText xml:space="preserve"> PAGEREF _Toc453942917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50635D26" w14:textId="77777777" w:rsidR="009F2B42" w:rsidRDefault="00AF043D">
          <w:pPr>
            <w:pStyle w:val="ndice1"/>
            <w:rPr>
              <w:rFonts w:asciiTheme="minorHAnsi" w:eastAsiaTheme="minorEastAsia" w:hAnsiTheme="minorHAnsi"/>
              <w:noProof/>
            </w:rPr>
          </w:pPr>
          <w:hyperlink w:anchor="_Toc453942918" w:history="1">
            <w:r w:rsidR="009F2B42" w:rsidRPr="00B30AB6">
              <w:rPr>
                <w:rStyle w:val="Hiperligao"/>
                <w:noProof/>
              </w:rPr>
              <w:t>Hypotheses</w:t>
            </w:r>
            <w:r w:rsidR="009F2B42">
              <w:rPr>
                <w:noProof/>
                <w:webHidden/>
              </w:rPr>
              <w:tab/>
            </w:r>
            <w:r w:rsidR="009F2B42">
              <w:rPr>
                <w:noProof/>
                <w:webHidden/>
              </w:rPr>
              <w:fldChar w:fldCharType="begin"/>
            </w:r>
            <w:r w:rsidR="009F2B42">
              <w:rPr>
                <w:noProof/>
                <w:webHidden/>
              </w:rPr>
              <w:instrText xml:space="preserve"> PAGEREF _Toc453942918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0EF9631C" w14:textId="77777777" w:rsidR="009F2B42" w:rsidRDefault="00AF043D">
          <w:pPr>
            <w:pStyle w:val="ndice1"/>
            <w:rPr>
              <w:rFonts w:asciiTheme="minorHAnsi" w:eastAsiaTheme="minorEastAsia" w:hAnsiTheme="minorHAnsi"/>
              <w:noProof/>
            </w:rPr>
          </w:pPr>
          <w:hyperlink w:anchor="_Toc453942919" w:history="1">
            <w:r w:rsidR="009F2B42" w:rsidRPr="00B30AB6">
              <w:rPr>
                <w:rStyle w:val="Hiperligao"/>
                <w:noProof/>
              </w:rPr>
              <w:t>Results</w:t>
            </w:r>
            <w:r w:rsidR="009F2B42">
              <w:rPr>
                <w:noProof/>
                <w:webHidden/>
              </w:rPr>
              <w:tab/>
            </w:r>
            <w:r w:rsidR="009F2B42">
              <w:rPr>
                <w:noProof/>
                <w:webHidden/>
              </w:rPr>
              <w:fldChar w:fldCharType="begin"/>
            </w:r>
            <w:r w:rsidR="009F2B42">
              <w:rPr>
                <w:noProof/>
                <w:webHidden/>
              </w:rPr>
              <w:instrText xml:space="preserve"> PAGEREF _Toc453942919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105BD6A8" w14:textId="77777777" w:rsidR="009F2B42" w:rsidRDefault="00AF043D">
          <w:pPr>
            <w:pStyle w:val="ndice2"/>
            <w:rPr>
              <w:rFonts w:asciiTheme="minorHAnsi" w:eastAsiaTheme="minorEastAsia" w:hAnsiTheme="minorHAnsi"/>
              <w:noProof/>
            </w:rPr>
          </w:pPr>
          <w:hyperlink w:anchor="_Toc453942920" w:history="1">
            <w:r w:rsidR="009F2B42" w:rsidRPr="00B30AB6">
              <w:rPr>
                <w:rStyle w:val="Hiperligao"/>
                <w:noProof/>
              </w:rPr>
              <w:t>Path Tracing</w:t>
            </w:r>
            <w:r w:rsidR="009F2B42">
              <w:rPr>
                <w:noProof/>
                <w:webHidden/>
              </w:rPr>
              <w:tab/>
            </w:r>
            <w:r w:rsidR="009F2B42">
              <w:rPr>
                <w:noProof/>
                <w:webHidden/>
              </w:rPr>
              <w:fldChar w:fldCharType="begin"/>
            </w:r>
            <w:r w:rsidR="009F2B42">
              <w:rPr>
                <w:noProof/>
                <w:webHidden/>
              </w:rPr>
              <w:instrText xml:space="preserve"> PAGEREF _Toc453942920 \h </w:instrText>
            </w:r>
            <w:r w:rsidR="009F2B42">
              <w:rPr>
                <w:noProof/>
                <w:webHidden/>
              </w:rPr>
            </w:r>
            <w:r w:rsidR="009F2B42">
              <w:rPr>
                <w:noProof/>
                <w:webHidden/>
              </w:rPr>
              <w:fldChar w:fldCharType="separate"/>
            </w:r>
            <w:r w:rsidR="009F2B42">
              <w:rPr>
                <w:noProof/>
                <w:webHidden/>
              </w:rPr>
              <w:t>7</w:t>
            </w:r>
            <w:r w:rsidR="009F2B42">
              <w:rPr>
                <w:noProof/>
                <w:webHidden/>
              </w:rPr>
              <w:fldChar w:fldCharType="end"/>
            </w:r>
          </w:hyperlink>
        </w:p>
        <w:p w14:paraId="2E46A853" w14:textId="77777777" w:rsidR="009F2B42" w:rsidRDefault="00AF043D">
          <w:pPr>
            <w:pStyle w:val="ndice3"/>
            <w:tabs>
              <w:tab w:val="right" w:leader="dot" w:pos="8828"/>
            </w:tabs>
            <w:rPr>
              <w:rFonts w:asciiTheme="minorHAnsi" w:eastAsiaTheme="minorEastAsia" w:hAnsiTheme="minorHAnsi"/>
              <w:noProof/>
            </w:rPr>
          </w:pPr>
          <w:hyperlink w:anchor="_Toc453942921"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_Toc453942921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67B441F4" w14:textId="77777777" w:rsidR="009F2B42" w:rsidRDefault="00AF043D">
          <w:pPr>
            <w:pStyle w:val="ndice3"/>
            <w:tabs>
              <w:tab w:val="right" w:leader="dot" w:pos="8828"/>
            </w:tabs>
            <w:rPr>
              <w:rFonts w:asciiTheme="minorHAnsi" w:eastAsiaTheme="minorEastAsia" w:hAnsiTheme="minorHAnsi"/>
              <w:noProof/>
            </w:rPr>
          </w:pPr>
          <w:hyperlink w:anchor="_Toc453942922"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_Toc453942922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09532AA0" w14:textId="77777777" w:rsidR="009F2B42" w:rsidRDefault="00AF043D">
          <w:pPr>
            <w:pStyle w:val="ndice3"/>
            <w:tabs>
              <w:tab w:val="right" w:leader="dot" w:pos="8828"/>
            </w:tabs>
            <w:rPr>
              <w:rFonts w:asciiTheme="minorHAnsi" w:eastAsiaTheme="minorEastAsia" w:hAnsiTheme="minorHAnsi"/>
              <w:noProof/>
            </w:rPr>
          </w:pPr>
          <w:hyperlink w:anchor="_Toc453942923"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_Toc453942923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696EEB3" w14:textId="77777777" w:rsidR="009F2B42" w:rsidRDefault="00AF043D">
          <w:pPr>
            <w:pStyle w:val="ndice3"/>
            <w:tabs>
              <w:tab w:val="right" w:leader="dot" w:pos="8828"/>
            </w:tabs>
            <w:rPr>
              <w:rFonts w:asciiTheme="minorHAnsi" w:eastAsiaTheme="minorEastAsia" w:hAnsiTheme="minorHAnsi"/>
              <w:noProof/>
            </w:rPr>
          </w:pPr>
          <w:hyperlink w:anchor="_Toc453942924"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_Toc453942924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77503A2A" w14:textId="77777777" w:rsidR="009F2B42" w:rsidRDefault="00AF043D">
          <w:pPr>
            <w:pStyle w:val="ndice3"/>
            <w:tabs>
              <w:tab w:val="right" w:leader="dot" w:pos="8828"/>
            </w:tabs>
            <w:rPr>
              <w:rFonts w:asciiTheme="minorHAnsi" w:eastAsiaTheme="minorEastAsia" w:hAnsiTheme="minorHAnsi"/>
              <w:noProof/>
            </w:rPr>
          </w:pPr>
          <w:hyperlink w:anchor="_Toc453942925"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_Toc453942925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5BD46819" w14:textId="77777777" w:rsidR="009F2B42" w:rsidRDefault="00AF043D">
          <w:pPr>
            <w:pStyle w:val="ndice3"/>
            <w:tabs>
              <w:tab w:val="right" w:leader="dot" w:pos="8828"/>
            </w:tabs>
            <w:rPr>
              <w:rFonts w:asciiTheme="minorHAnsi" w:eastAsiaTheme="minorEastAsia" w:hAnsiTheme="minorHAnsi"/>
              <w:noProof/>
            </w:rPr>
          </w:pPr>
          <w:hyperlink w:anchor="_Toc453942926"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_Toc453942926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7EAA773F" w14:textId="77777777" w:rsidR="009F2B42" w:rsidRDefault="00AF043D">
          <w:pPr>
            <w:pStyle w:val="ndice2"/>
            <w:rPr>
              <w:rFonts w:asciiTheme="minorHAnsi" w:eastAsiaTheme="minorEastAsia" w:hAnsiTheme="minorHAnsi"/>
              <w:noProof/>
            </w:rPr>
          </w:pPr>
          <w:hyperlink w:anchor="_Toc453942927" w:history="1">
            <w:r w:rsidR="009F2B42" w:rsidRPr="00B30AB6">
              <w:rPr>
                <w:rStyle w:val="Hiperligao"/>
                <w:noProof/>
              </w:rPr>
              <w:t>Photon Map With No Caustic Photons</w:t>
            </w:r>
            <w:r w:rsidR="009F2B42">
              <w:rPr>
                <w:noProof/>
                <w:webHidden/>
              </w:rPr>
              <w:tab/>
            </w:r>
            <w:r w:rsidR="009F2B42">
              <w:rPr>
                <w:noProof/>
                <w:webHidden/>
              </w:rPr>
              <w:fldChar w:fldCharType="begin"/>
            </w:r>
            <w:r w:rsidR="009F2B42">
              <w:rPr>
                <w:noProof/>
                <w:webHidden/>
              </w:rPr>
              <w:instrText xml:space="preserve"> PAGEREF _Toc453942927 \h </w:instrText>
            </w:r>
            <w:r w:rsidR="009F2B42">
              <w:rPr>
                <w:noProof/>
                <w:webHidden/>
              </w:rPr>
            </w:r>
            <w:r w:rsidR="009F2B42">
              <w:rPr>
                <w:noProof/>
                <w:webHidden/>
              </w:rPr>
              <w:fldChar w:fldCharType="separate"/>
            </w:r>
            <w:r w:rsidR="009F2B42">
              <w:rPr>
                <w:noProof/>
                <w:webHidden/>
              </w:rPr>
              <w:t>14</w:t>
            </w:r>
            <w:r w:rsidR="009F2B42">
              <w:rPr>
                <w:noProof/>
                <w:webHidden/>
              </w:rPr>
              <w:fldChar w:fldCharType="end"/>
            </w:r>
          </w:hyperlink>
        </w:p>
        <w:p w14:paraId="6CADA8DD" w14:textId="77777777" w:rsidR="009F2B42" w:rsidRDefault="00AF043D">
          <w:pPr>
            <w:pStyle w:val="ndice3"/>
            <w:tabs>
              <w:tab w:val="right" w:leader="dot" w:pos="8828"/>
            </w:tabs>
            <w:rPr>
              <w:rFonts w:asciiTheme="minorHAnsi" w:eastAsiaTheme="minorEastAsia" w:hAnsiTheme="minorHAnsi"/>
              <w:noProof/>
            </w:rPr>
          </w:pPr>
          <w:hyperlink w:anchor="_Toc453942928"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_Toc453942928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5D342596" w14:textId="77777777" w:rsidR="009F2B42" w:rsidRDefault="00AF043D">
          <w:pPr>
            <w:pStyle w:val="ndice3"/>
            <w:tabs>
              <w:tab w:val="right" w:leader="dot" w:pos="8828"/>
            </w:tabs>
            <w:rPr>
              <w:rFonts w:asciiTheme="minorHAnsi" w:eastAsiaTheme="minorEastAsia" w:hAnsiTheme="minorHAnsi"/>
              <w:noProof/>
            </w:rPr>
          </w:pPr>
          <w:hyperlink w:anchor="_Toc453942929"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_Toc453942929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3492DCB6" w14:textId="77777777" w:rsidR="009F2B42" w:rsidRDefault="00AF043D">
          <w:pPr>
            <w:pStyle w:val="ndice3"/>
            <w:tabs>
              <w:tab w:val="right" w:leader="dot" w:pos="8828"/>
            </w:tabs>
            <w:rPr>
              <w:rFonts w:asciiTheme="minorHAnsi" w:eastAsiaTheme="minorEastAsia" w:hAnsiTheme="minorHAnsi"/>
              <w:noProof/>
            </w:rPr>
          </w:pPr>
          <w:hyperlink w:anchor="_Toc453942930"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_Toc453942930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129F735" w14:textId="77777777" w:rsidR="009F2B42" w:rsidRDefault="00AF043D">
          <w:pPr>
            <w:pStyle w:val="ndice3"/>
            <w:tabs>
              <w:tab w:val="right" w:leader="dot" w:pos="8828"/>
            </w:tabs>
            <w:rPr>
              <w:rFonts w:asciiTheme="minorHAnsi" w:eastAsiaTheme="minorEastAsia" w:hAnsiTheme="minorHAnsi"/>
              <w:noProof/>
            </w:rPr>
          </w:pPr>
          <w:hyperlink w:anchor="_Toc453942931"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_Toc453942931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41FD4B80" w14:textId="77777777" w:rsidR="009F2B42" w:rsidRDefault="00AF043D">
          <w:pPr>
            <w:pStyle w:val="ndice3"/>
            <w:tabs>
              <w:tab w:val="right" w:leader="dot" w:pos="8828"/>
            </w:tabs>
            <w:rPr>
              <w:rFonts w:asciiTheme="minorHAnsi" w:eastAsiaTheme="minorEastAsia" w:hAnsiTheme="minorHAnsi"/>
              <w:noProof/>
            </w:rPr>
          </w:pPr>
          <w:hyperlink w:anchor="_Toc453942932"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_Toc453942932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2D463D87" w14:textId="77777777" w:rsidR="009F2B42" w:rsidRDefault="00AF043D">
          <w:pPr>
            <w:pStyle w:val="ndice3"/>
            <w:tabs>
              <w:tab w:val="right" w:leader="dot" w:pos="8828"/>
            </w:tabs>
            <w:rPr>
              <w:rFonts w:asciiTheme="minorHAnsi" w:eastAsiaTheme="minorEastAsia" w:hAnsiTheme="minorHAnsi"/>
              <w:noProof/>
            </w:rPr>
          </w:pPr>
          <w:hyperlink w:anchor="_Toc453942933"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_Toc453942933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7AB322AE" w14:textId="77777777" w:rsidR="009F2B42" w:rsidRDefault="00AF043D">
          <w:pPr>
            <w:pStyle w:val="ndice2"/>
            <w:rPr>
              <w:rFonts w:asciiTheme="minorHAnsi" w:eastAsiaTheme="minorEastAsia" w:hAnsiTheme="minorHAnsi"/>
              <w:noProof/>
            </w:rPr>
          </w:pPr>
          <w:hyperlink w:anchor="_Toc453942934" w:history="1">
            <w:r w:rsidR="009F2B42" w:rsidRPr="00B30AB6">
              <w:rPr>
                <w:rStyle w:val="Hiperligao"/>
                <w:noProof/>
              </w:rPr>
              <w:t>Photon Map With Caustic Photons</w:t>
            </w:r>
            <w:r w:rsidR="009F2B42">
              <w:rPr>
                <w:noProof/>
                <w:webHidden/>
              </w:rPr>
              <w:tab/>
            </w:r>
            <w:r w:rsidR="009F2B42">
              <w:rPr>
                <w:noProof/>
                <w:webHidden/>
              </w:rPr>
              <w:fldChar w:fldCharType="begin"/>
            </w:r>
            <w:r w:rsidR="009F2B42">
              <w:rPr>
                <w:noProof/>
                <w:webHidden/>
              </w:rPr>
              <w:instrText xml:space="preserve"> PAGEREF _Toc453942934 \h </w:instrText>
            </w:r>
            <w:r w:rsidR="009F2B42">
              <w:rPr>
                <w:noProof/>
                <w:webHidden/>
              </w:rPr>
            </w:r>
            <w:r w:rsidR="009F2B42">
              <w:rPr>
                <w:noProof/>
                <w:webHidden/>
              </w:rPr>
              <w:fldChar w:fldCharType="separate"/>
            </w:r>
            <w:r w:rsidR="009F2B42">
              <w:rPr>
                <w:noProof/>
                <w:webHidden/>
              </w:rPr>
              <w:t>21</w:t>
            </w:r>
            <w:r w:rsidR="009F2B42">
              <w:rPr>
                <w:noProof/>
                <w:webHidden/>
              </w:rPr>
              <w:fldChar w:fldCharType="end"/>
            </w:r>
          </w:hyperlink>
        </w:p>
        <w:p w14:paraId="454667B8" w14:textId="77777777" w:rsidR="009F2B42" w:rsidRDefault="00AF043D">
          <w:pPr>
            <w:pStyle w:val="ndice3"/>
            <w:tabs>
              <w:tab w:val="right" w:leader="dot" w:pos="8828"/>
            </w:tabs>
            <w:rPr>
              <w:rFonts w:asciiTheme="minorHAnsi" w:eastAsiaTheme="minorEastAsia" w:hAnsiTheme="minorHAnsi"/>
              <w:noProof/>
            </w:rPr>
          </w:pPr>
          <w:hyperlink w:anchor="_Toc453942935"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_Toc453942935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3905D716" w14:textId="77777777" w:rsidR="009F2B42" w:rsidRDefault="00AF043D">
          <w:pPr>
            <w:pStyle w:val="ndice3"/>
            <w:tabs>
              <w:tab w:val="right" w:leader="dot" w:pos="8828"/>
            </w:tabs>
            <w:rPr>
              <w:rFonts w:asciiTheme="minorHAnsi" w:eastAsiaTheme="minorEastAsia" w:hAnsiTheme="minorHAnsi"/>
              <w:noProof/>
            </w:rPr>
          </w:pPr>
          <w:hyperlink w:anchor="_Toc453942936"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_Toc453942936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30192748" w14:textId="77777777" w:rsidR="009F2B42" w:rsidRDefault="00AF043D">
          <w:pPr>
            <w:pStyle w:val="ndice3"/>
            <w:tabs>
              <w:tab w:val="right" w:leader="dot" w:pos="8828"/>
            </w:tabs>
            <w:rPr>
              <w:rFonts w:asciiTheme="minorHAnsi" w:eastAsiaTheme="minorEastAsia" w:hAnsiTheme="minorHAnsi"/>
              <w:noProof/>
            </w:rPr>
          </w:pPr>
          <w:hyperlink w:anchor="_Toc453942937"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_Toc453942937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5004C926" w14:textId="77777777" w:rsidR="009F2B42" w:rsidRDefault="00AF043D">
          <w:pPr>
            <w:pStyle w:val="ndice3"/>
            <w:tabs>
              <w:tab w:val="right" w:leader="dot" w:pos="8828"/>
            </w:tabs>
            <w:rPr>
              <w:rFonts w:asciiTheme="minorHAnsi" w:eastAsiaTheme="minorEastAsia" w:hAnsiTheme="minorHAnsi"/>
              <w:noProof/>
            </w:rPr>
          </w:pPr>
          <w:hyperlink w:anchor="_Toc453942938"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_Toc453942938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62A5A865" w14:textId="77777777" w:rsidR="009F2B42" w:rsidRDefault="00AF043D">
          <w:pPr>
            <w:pStyle w:val="ndice3"/>
            <w:tabs>
              <w:tab w:val="right" w:leader="dot" w:pos="8828"/>
            </w:tabs>
            <w:rPr>
              <w:rFonts w:asciiTheme="minorHAnsi" w:eastAsiaTheme="minorEastAsia" w:hAnsiTheme="minorHAnsi"/>
              <w:noProof/>
            </w:rPr>
          </w:pPr>
          <w:hyperlink w:anchor="_Toc453942939"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_Toc453942939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083A129F" w14:textId="77777777" w:rsidR="009F2B42" w:rsidRDefault="00AF043D">
          <w:pPr>
            <w:pStyle w:val="ndice2"/>
            <w:rPr>
              <w:rFonts w:asciiTheme="minorHAnsi" w:eastAsiaTheme="minorEastAsia" w:hAnsiTheme="minorHAnsi"/>
              <w:noProof/>
            </w:rPr>
          </w:pPr>
          <w:hyperlink w:anchor="_Toc453942940" w:history="1">
            <w:r w:rsidR="009F2B42" w:rsidRPr="00B30AB6">
              <w:rPr>
                <w:rStyle w:val="Hiperligao"/>
                <w:noProof/>
              </w:rPr>
              <w:t>Reference Image</w:t>
            </w:r>
            <w:r w:rsidR="009F2B42">
              <w:rPr>
                <w:noProof/>
                <w:webHidden/>
              </w:rPr>
              <w:tab/>
            </w:r>
            <w:r w:rsidR="009F2B42">
              <w:rPr>
                <w:noProof/>
                <w:webHidden/>
              </w:rPr>
              <w:fldChar w:fldCharType="begin"/>
            </w:r>
            <w:r w:rsidR="009F2B42">
              <w:rPr>
                <w:noProof/>
                <w:webHidden/>
              </w:rPr>
              <w:instrText xml:space="preserve"> PAGEREF _Toc453942940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36E90EC4" w14:textId="77777777" w:rsidR="009F2B42" w:rsidRDefault="00AF043D">
          <w:pPr>
            <w:pStyle w:val="ndice1"/>
            <w:rPr>
              <w:rFonts w:asciiTheme="minorHAnsi" w:eastAsiaTheme="minorEastAsia" w:hAnsiTheme="minorHAnsi"/>
              <w:noProof/>
            </w:rPr>
          </w:pPr>
          <w:hyperlink w:anchor="_Toc453942941" w:history="1">
            <w:r w:rsidR="009F2B42" w:rsidRPr="00B30AB6">
              <w:rPr>
                <w:rStyle w:val="Hiperligao"/>
                <w:noProof/>
              </w:rPr>
              <w:t>Conclusion</w:t>
            </w:r>
            <w:r w:rsidR="009F2B42">
              <w:rPr>
                <w:noProof/>
                <w:webHidden/>
              </w:rPr>
              <w:tab/>
            </w:r>
            <w:r w:rsidR="009F2B42">
              <w:rPr>
                <w:noProof/>
                <w:webHidden/>
              </w:rPr>
              <w:fldChar w:fldCharType="begin"/>
            </w:r>
            <w:r w:rsidR="009F2B42">
              <w:rPr>
                <w:noProof/>
                <w:webHidden/>
              </w:rPr>
              <w:instrText xml:space="preserve"> PAGEREF _Toc453942941 \h </w:instrText>
            </w:r>
            <w:r w:rsidR="009F2B42">
              <w:rPr>
                <w:noProof/>
                <w:webHidden/>
              </w:rPr>
            </w:r>
            <w:r w:rsidR="009F2B42">
              <w:rPr>
                <w:noProof/>
                <w:webHidden/>
              </w:rPr>
              <w:fldChar w:fldCharType="separate"/>
            </w:r>
            <w:r w:rsidR="009F2B42">
              <w:rPr>
                <w:noProof/>
                <w:webHidden/>
              </w:rPr>
              <w:t>28</w:t>
            </w:r>
            <w:r w:rsidR="009F2B42">
              <w:rPr>
                <w:noProof/>
                <w:webHidden/>
              </w:rPr>
              <w:fldChar w:fldCharType="end"/>
            </w:r>
          </w:hyperlink>
        </w:p>
        <w:p w14:paraId="74B3357C" w14:textId="77777777" w:rsidR="00F32706" w:rsidRPr="00C54F98" w:rsidRDefault="00F32706">
          <w:r w:rsidRPr="00C54F98">
            <w:rPr>
              <w:b/>
              <w:bCs/>
            </w:rPr>
            <w:fldChar w:fldCharType="end"/>
          </w:r>
        </w:p>
      </w:sdtContent>
    </w:sdt>
    <w:p w14:paraId="35904910" w14:textId="7B4FC1FD" w:rsidR="00247C10" w:rsidRPr="00C54F98" w:rsidRDefault="00D73663">
      <w:pPr>
        <w:spacing w:line="259" w:lineRule="auto"/>
        <w:jc w:val="left"/>
        <w:pPrChange w:id="2" w:author="Rafael Antunes" w:date="2016-06-17T13:17:00Z">
          <w:pPr/>
        </w:pPrChange>
      </w:pPr>
      <w:ins w:id="3" w:author="Rafael Antunes" w:date="2016-06-17T13:17:00Z">
        <w:r>
          <w:br w:type="page"/>
        </w:r>
      </w:ins>
    </w:p>
    <w:p w14:paraId="27E8D691" w14:textId="684C1FA6" w:rsidR="00247C10" w:rsidRPr="00C54F98" w:rsidDel="00D73663" w:rsidRDefault="00247C10" w:rsidP="00247C10">
      <w:pPr>
        <w:jc w:val="center"/>
        <w:rPr>
          <w:del w:id="4"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pPr>
        <w:jc w:val="center"/>
        <w:pPrChange w:id="5" w:author="Rafael Antunes" w:date="2016-06-17T13:17:00Z">
          <w:pPr/>
        </w:pPrChange>
      </w:pPr>
    </w:p>
    <w:p w14:paraId="2DE4740C" w14:textId="77777777" w:rsidR="00247C10" w:rsidRPr="00C54F98" w:rsidRDefault="00247C10" w:rsidP="00247C10"/>
    <w:p w14:paraId="2C38061C" w14:textId="77777777" w:rsidR="009F2B42"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iperligao"/>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AF043D">
      <w:pPr>
        <w:pStyle w:val="ndicedeilustraes"/>
        <w:tabs>
          <w:tab w:val="right" w:leader="dot" w:pos="8828"/>
        </w:tabs>
        <w:rPr>
          <w:rFonts w:asciiTheme="minorHAnsi" w:eastAsiaTheme="minorEastAsia" w:hAnsiTheme="minorHAnsi"/>
          <w:noProof/>
        </w:rPr>
      </w:pPr>
      <w:hyperlink r:id="rId9" w:anchor="_Toc453942943" w:history="1">
        <w:r w:rsidR="009F2B42" w:rsidRPr="00A25DEE">
          <w:rPr>
            <w:rStyle w:val="Hiperligao"/>
            <w:noProof/>
          </w:rPr>
          <w:t>Figure 2. How a caustic shadow is formed.</w:t>
        </w:r>
        <w:r w:rsidR="009F2B42">
          <w:rPr>
            <w:noProof/>
            <w:webHidden/>
          </w:rPr>
          <w:tab/>
        </w:r>
        <w:r w:rsidR="009F2B42">
          <w:rPr>
            <w:noProof/>
            <w:webHidden/>
          </w:rPr>
          <w:fldChar w:fldCharType="begin"/>
        </w:r>
        <w:r w:rsidR="009F2B42">
          <w:rPr>
            <w:noProof/>
            <w:webHidden/>
          </w:rPr>
          <w:instrText xml:space="preserve"> PAGEREF _Toc453942943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069C74D3" w14:textId="77777777" w:rsidR="009F2B42" w:rsidRDefault="00AF043D">
      <w:pPr>
        <w:pStyle w:val="ndicedeilustraes"/>
        <w:tabs>
          <w:tab w:val="right" w:leader="dot" w:pos="8828"/>
        </w:tabs>
        <w:rPr>
          <w:rFonts w:asciiTheme="minorHAnsi" w:eastAsiaTheme="minorEastAsia" w:hAnsiTheme="minorHAnsi"/>
          <w:noProof/>
        </w:rPr>
      </w:pPr>
      <w:hyperlink r:id="rId10" w:anchor="_Toc453942944" w:history="1">
        <w:r w:rsidR="009F2B42" w:rsidRPr="00A25DEE">
          <w:rPr>
            <w:rStyle w:val="Hiperligao"/>
            <w:noProof/>
          </w:rPr>
          <w:t>Figure 3. Scene rendered with path tracing and an adaptive sampler.</w:t>
        </w:r>
        <w:r w:rsidR="009F2B42">
          <w:rPr>
            <w:noProof/>
            <w:webHidden/>
          </w:rPr>
          <w:tab/>
        </w:r>
        <w:r w:rsidR="009F2B42">
          <w:rPr>
            <w:noProof/>
            <w:webHidden/>
          </w:rPr>
          <w:fldChar w:fldCharType="begin"/>
        </w:r>
        <w:r w:rsidR="009F2B42">
          <w:rPr>
            <w:noProof/>
            <w:webHidden/>
          </w:rPr>
          <w:instrText xml:space="preserve"> PAGEREF _Toc453942944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3B3A84AA" w14:textId="77777777" w:rsidR="009F2B42" w:rsidRDefault="00AF043D">
      <w:pPr>
        <w:pStyle w:val="ndicedeilustraes"/>
        <w:tabs>
          <w:tab w:val="right" w:leader="dot" w:pos="8828"/>
        </w:tabs>
        <w:rPr>
          <w:rFonts w:asciiTheme="minorHAnsi" w:eastAsiaTheme="minorEastAsia" w:hAnsiTheme="minorHAnsi"/>
          <w:noProof/>
        </w:rPr>
      </w:pPr>
      <w:hyperlink r:id="rId11" w:anchor="_Toc453942945" w:history="1">
        <w:r w:rsidR="009F2B42" w:rsidRPr="00A25DEE">
          <w:rPr>
            <w:rStyle w:val="Hiperligao"/>
            <w:noProof/>
          </w:rPr>
          <w:t>Figure 4. Scene rendered with path tracing and a best candidate sampler.</w:t>
        </w:r>
        <w:r w:rsidR="009F2B42">
          <w:rPr>
            <w:noProof/>
            <w:webHidden/>
          </w:rPr>
          <w:tab/>
        </w:r>
        <w:r w:rsidR="009F2B42">
          <w:rPr>
            <w:noProof/>
            <w:webHidden/>
          </w:rPr>
          <w:fldChar w:fldCharType="begin"/>
        </w:r>
        <w:r w:rsidR="009F2B42">
          <w:rPr>
            <w:noProof/>
            <w:webHidden/>
          </w:rPr>
          <w:instrText xml:space="preserve"> PAGEREF _Toc453942945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4F004892" w14:textId="77777777" w:rsidR="009F2B42" w:rsidRDefault="00AF043D">
      <w:pPr>
        <w:pStyle w:val="ndicedeilustraes"/>
        <w:tabs>
          <w:tab w:val="right" w:leader="dot" w:pos="8828"/>
        </w:tabs>
        <w:rPr>
          <w:rFonts w:asciiTheme="minorHAnsi" w:eastAsiaTheme="minorEastAsia" w:hAnsiTheme="minorHAnsi"/>
          <w:noProof/>
        </w:rPr>
      </w:pPr>
      <w:hyperlink r:id="rId12" w:anchor="_Toc453942946" w:history="1">
        <w:r w:rsidR="009F2B42" w:rsidRPr="00A25DEE">
          <w:rPr>
            <w:rStyle w:val="Hiperligao"/>
            <w:noProof/>
          </w:rPr>
          <w:t>Figure 5. Scene rendered with path tracing and a halton sampler.</w:t>
        </w:r>
        <w:r w:rsidR="009F2B42">
          <w:rPr>
            <w:noProof/>
            <w:webHidden/>
          </w:rPr>
          <w:tab/>
        </w:r>
        <w:r w:rsidR="009F2B42">
          <w:rPr>
            <w:noProof/>
            <w:webHidden/>
          </w:rPr>
          <w:fldChar w:fldCharType="begin"/>
        </w:r>
        <w:r w:rsidR="009F2B42">
          <w:rPr>
            <w:noProof/>
            <w:webHidden/>
          </w:rPr>
          <w:instrText xml:space="preserve"> PAGEREF _Toc453942946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8ECE892" w14:textId="77777777" w:rsidR="009F2B42" w:rsidRDefault="00AF043D">
      <w:pPr>
        <w:pStyle w:val="ndicedeilustraes"/>
        <w:tabs>
          <w:tab w:val="right" w:leader="dot" w:pos="8828"/>
        </w:tabs>
        <w:rPr>
          <w:rFonts w:asciiTheme="minorHAnsi" w:eastAsiaTheme="minorEastAsia" w:hAnsiTheme="minorHAnsi"/>
          <w:noProof/>
        </w:rPr>
      </w:pPr>
      <w:hyperlink r:id="rId13" w:anchor="_Toc453942947" w:history="1">
        <w:r w:rsidR="009F2B42" w:rsidRPr="00A25DEE">
          <w:rPr>
            <w:rStyle w:val="Hiperligao"/>
            <w:noProof/>
          </w:rPr>
          <w:t>Figure 6. Scene rendered with path tracing and a low discrepancy sampler.</w:t>
        </w:r>
        <w:r w:rsidR="009F2B42">
          <w:rPr>
            <w:noProof/>
            <w:webHidden/>
          </w:rPr>
          <w:tab/>
        </w:r>
        <w:r w:rsidR="009F2B42">
          <w:rPr>
            <w:noProof/>
            <w:webHidden/>
          </w:rPr>
          <w:fldChar w:fldCharType="begin"/>
        </w:r>
        <w:r w:rsidR="009F2B42">
          <w:rPr>
            <w:noProof/>
            <w:webHidden/>
          </w:rPr>
          <w:instrText xml:space="preserve"> PAGEREF _Toc453942947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13A31996" w14:textId="77777777" w:rsidR="009F2B42" w:rsidRDefault="00AF043D">
      <w:pPr>
        <w:pStyle w:val="ndicedeilustraes"/>
        <w:tabs>
          <w:tab w:val="right" w:leader="dot" w:pos="8828"/>
        </w:tabs>
        <w:rPr>
          <w:rFonts w:asciiTheme="minorHAnsi" w:eastAsiaTheme="minorEastAsia" w:hAnsiTheme="minorHAnsi"/>
          <w:noProof/>
        </w:rPr>
      </w:pPr>
      <w:hyperlink r:id="rId14" w:anchor="_Toc453942948" w:history="1">
        <w:r w:rsidR="009F2B42" w:rsidRPr="00A25DEE">
          <w:rPr>
            <w:rStyle w:val="Hiperligao"/>
            <w:noProof/>
          </w:rPr>
          <w:t>Figure 7. Scene rendered with path tracing and a random sampler.</w:t>
        </w:r>
        <w:r w:rsidR="009F2B42">
          <w:rPr>
            <w:noProof/>
            <w:webHidden/>
          </w:rPr>
          <w:tab/>
        </w:r>
        <w:r w:rsidR="009F2B42">
          <w:rPr>
            <w:noProof/>
            <w:webHidden/>
          </w:rPr>
          <w:fldChar w:fldCharType="begin"/>
        </w:r>
        <w:r w:rsidR="009F2B42">
          <w:rPr>
            <w:noProof/>
            <w:webHidden/>
          </w:rPr>
          <w:instrText xml:space="preserve"> PAGEREF _Toc453942948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73193C39" w14:textId="77777777" w:rsidR="009F2B42" w:rsidRDefault="00AF043D">
      <w:pPr>
        <w:pStyle w:val="ndicedeilustraes"/>
        <w:tabs>
          <w:tab w:val="right" w:leader="dot" w:pos="8828"/>
        </w:tabs>
        <w:rPr>
          <w:rFonts w:asciiTheme="minorHAnsi" w:eastAsiaTheme="minorEastAsia" w:hAnsiTheme="minorHAnsi"/>
          <w:noProof/>
        </w:rPr>
      </w:pPr>
      <w:hyperlink r:id="rId15" w:anchor="_Toc453942949" w:history="1">
        <w:r w:rsidR="009F2B42" w:rsidRPr="00A25DEE">
          <w:rPr>
            <w:rStyle w:val="Hiperligao"/>
            <w:noProof/>
          </w:rPr>
          <w:t>Figure 8. Scene rendered with path tracing and a stratified sampler.</w:t>
        </w:r>
        <w:r w:rsidR="009F2B42">
          <w:rPr>
            <w:noProof/>
            <w:webHidden/>
          </w:rPr>
          <w:tab/>
        </w:r>
        <w:r w:rsidR="009F2B42">
          <w:rPr>
            <w:noProof/>
            <w:webHidden/>
          </w:rPr>
          <w:fldChar w:fldCharType="begin"/>
        </w:r>
        <w:r w:rsidR="009F2B42">
          <w:rPr>
            <w:noProof/>
            <w:webHidden/>
          </w:rPr>
          <w:instrText xml:space="preserve"> PAGEREF _Toc453942949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2A284168" w14:textId="77777777" w:rsidR="009F2B42" w:rsidRDefault="00AF043D">
      <w:pPr>
        <w:pStyle w:val="ndicedeilustraes"/>
        <w:tabs>
          <w:tab w:val="right" w:leader="dot" w:pos="8828"/>
        </w:tabs>
        <w:rPr>
          <w:rFonts w:asciiTheme="minorHAnsi" w:eastAsiaTheme="minorEastAsia" w:hAnsiTheme="minorHAnsi"/>
          <w:noProof/>
        </w:rPr>
      </w:pPr>
      <w:hyperlink r:id="rId16" w:anchor="_Toc453942950" w:history="1">
        <w:r w:rsidR="009F2B42" w:rsidRPr="00A25DEE">
          <w:rPr>
            <w:rStyle w:val="Hiperligao"/>
            <w:noProof/>
          </w:rPr>
          <w:t>Figure 9. Scene rendered with photon mapping and an adaptive sampler.</w:t>
        </w:r>
        <w:r w:rsidR="009F2B42">
          <w:rPr>
            <w:noProof/>
            <w:webHidden/>
          </w:rPr>
          <w:tab/>
        </w:r>
        <w:r w:rsidR="009F2B42">
          <w:rPr>
            <w:noProof/>
            <w:webHidden/>
          </w:rPr>
          <w:fldChar w:fldCharType="begin"/>
        </w:r>
        <w:r w:rsidR="009F2B42">
          <w:rPr>
            <w:noProof/>
            <w:webHidden/>
          </w:rPr>
          <w:instrText xml:space="preserve"> PAGEREF _Toc453942950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6561FF6E" w14:textId="77777777" w:rsidR="009F2B42" w:rsidRDefault="00AF043D">
      <w:pPr>
        <w:pStyle w:val="ndicedeilustraes"/>
        <w:tabs>
          <w:tab w:val="right" w:leader="dot" w:pos="8828"/>
        </w:tabs>
        <w:rPr>
          <w:rFonts w:asciiTheme="minorHAnsi" w:eastAsiaTheme="minorEastAsia" w:hAnsiTheme="minorHAnsi"/>
          <w:noProof/>
        </w:rPr>
      </w:pPr>
      <w:hyperlink r:id="rId17" w:anchor="_Toc453942951" w:history="1">
        <w:r w:rsidR="009F2B42" w:rsidRPr="00A25DEE">
          <w:rPr>
            <w:rStyle w:val="Hiperligao"/>
            <w:noProof/>
          </w:rPr>
          <w:t>Figure 10. Scene rendered with photon mapping and a best candidate sampler.</w:t>
        </w:r>
        <w:r w:rsidR="009F2B42">
          <w:rPr>
            <w:noProof/>
            <w:webHidden/>
          </w:rPr>
          <w:tab/>
        </w:r>
        <w:r w:rsidR="009F2B42">
          <w:rPr>
            <w:noProof/>
            <w:webHidden/>
          </w:rPr>
          <w:fldChar w:fldCharType="begin"/>
        </w:r>
        <w:r w:rsidR="009F2B42">
          <w:rPr>
            <w:noProof/>
            <w:webHidden/>
          </w:rPr>
          <w:instrText xml:space="preserve"> PAGEREF _Toc453942951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7B911831" w14:textId="77777777" w:rsidR="009F2B42" w:rsidRDefault="00AF043D">
      <w:pPr>
        <w:pStyle w:val="ndicedeilustraes"/>
        <w:tabs>
          <w:tab w:val="right" w:leader="dot" w:pos="8828"/>
        </w:tabs>
        <w:rPr>
          <w:rFonts w:asciiTheme="minorHAnsi" w:eastAsiaTheme="minorEastAsia" w:hAnsiTheme="minorHAnsi"/>
          <w:noProof/>
        </w:rPr>
      </w:pPr>
      <w:hyperlink r:id="rId18" w:anchor="_Toc453942952" w:history="1">
        <w:r w:rsidR="009F2B42" w:rsidRPr="00A25DEE">
          <w:rPr>
            <w:rStyle w:val="Hiperligao"/>
            <w:noProof/>
          </w:rPr>
          <w:t>Figure 11. Scene rendered with photon mapping and a halton sampler.</w:t>
        </w:r>
        <w:r w:rsidR="009F2B42">
          <w:rPr>
            <w:noProof/>
            <w:webHidden/>
          </w:rPr>
          <w:tab/>
        </w:r>
        <w:r w:rsidR="009F2B42">
          <w:rPr>
            <w:noProof/>
            <w:webHidden/>
          </w:rPr>
          <w:fldChar w:fldCharType="begin"/>
        </w:r>
        <w:r w:rsidR="009F2B42">
          <w:rPr>
            <w:noProof/>
            <w:webHidden/>
          </w:rPr>
          <w:instrText xml:space="preserve"> PAGEREF _Toc453942952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85A0BF6" w14:textId="77777777" w:rsidR="009F2B42" w:rsidRDefault="00AF043D">
      <w:pPr>
        <w:pStyle w:val="ndicedeilustraes"/>
        <w:tabs>
          <w:tab w:val="right" w:leader="dot" w:pos="8828"/>
        </w:tabs>
        <w:rPr>
          <w:rFonts w:asciiTheme="minorHAnsi" w:eastAsiaTheme="minorEastAsia" w:hAnsiTheme="minorHAnsi"/>
          <w:noProof/>
        </w:rPr>
      </w:pPr>
      <w:hyperlink r:id="rId19" w:anchor="_Toc453942953" w:history="1">
        <w:r w:rsidR="009F2B42" w:rsidRPr="00A25DEE">
          <w:rPr>
            <w:rStyle w:val="Hiperligao"/>
            <w:noProof/>
          </w:rPr>
          <w:t>Figure 12. Scene rendered with photon mapping and a low discrepancy sampler.</w:t>
        </w:r>
        <w:r w:rsidR="009F2B42">
          <w:rPr>
            <w:noProof/>
            <w:webHidden/>
          </w:rPr>
          <w:tab/>
        </w:r>
        <w:r w:rsidR="009F2B42">
          <w:rPr>
            <w:noProof/>
            <w:webHidden/>
          </w:rPr>
          <w:fldChar w:fldCharType="begin"/>
        </w:r>
        <w:r w:rsidR="009F2B42">
          <w:rPr>
            <w:noProof/>
            <w:webHidden/>
          </w:rPr>
          <w:instrText xml:space="preserve"> PAGEREF _Toc453942953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01898F19" w14:textId="77777777" w:rsidR="009F2B42" w:rsidRDefault="00AF043D">
      <w:pPr>
        <w:pStyle w:val="ndicedeilustraes"/>
        <w:tabs>
          <w:tab w:val="right" w:leader="dot" w:pos="8828"/>
        </w:tabs>
        <w:rPr>
          <w:rFonts w:asciiTheme="minorHAnsi" w:eastAsiaTheme="minorEastAsia" w:hAnsiTheme="minorHAnsi"/>
          <w:noProof/>
        </w:rPr>
      </w:pPr>
      <w:hyperlink r:id="rId20" w:anchor="_Toc453942954" w:history="1">
        <w:r w:rsidR="009F2B42" w:rsidRPr="00A25DEE">
          <w:rPr>
            <w:rStyle w:val="Hiperligao"/>
            <w:noProof/>
          </w:rPr>
          <w:t>Figure 13. Scene rendered with photon mapping and a random sampler.</w:t>
        </w:r>
        <w:r w:rsidR="009F2B42">
          <w:rPr>
            <w:noProof/>
            <w:webHidden/>
          </w:rPr>
          <w:tab/>
        </w:r>
        <w:r w:rsidR="009F2B42">
          <w:rPr>
            <w:noProof/>
            <w:webHidden/>
          </w:rPr>
          <w:fldChar w:fldCharType="begin"/>
        </w:r>
        <w:r w:rsidR="009F2B42">
          <w:rPr>
            <w:noProof/>
            <w:webHidden/>
          </w:rPr>
          <w:instrText xml:space="preserve"> PAGEREF _Toc453942954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15436470" w14:textId="77777777" w:rsidR="009F2B42" w:rsidRDefault="00AF043D">
      <w:pPr>
        <w:pStyle w:val="ndicedeilustraes"/>
        <w:tabs>
          <w:tab w:val="right" w:leader="dot" w:pos="8828"/>
        </w:tabs>
        <w:rPr>
          <w:rFonts w:asciiTheme="minorHAnsi" w:eastAsiaTheme="minorEastAsia" w:hAnsiTheme="minorHAnsi"/>
          <w:noProof/>
        </w:rPr>
      </w:pPr>
      <w:hyperlink r:id="rId21" w:anchor="_Toc453942955" w:history="1">
        <w:r w:rsidR="009F2B42" w:rsidRPr="00A25DEE">
          <w:rPr>
            <w:rStyle w:val="Hiperligao"/>
            <w:noProof/>
          </w:rPr>
          <w:t>Figure 14. Scene rendered with photon mapping and a stratified sampler.</w:t>
        </w:r>
        <w:r w:rsidR="009F2B42">
          <w:rPr>
            <w:noProof/>
            <w:webHidden/>
          </w:rPr>
          <w:tab/>
        </w:r>
        <w:r w:rsidR="009F2B42">
          <w:rPr>
            <w:noProof/>
            <w:webHidden/>
          </w:rPr>
          <w:fldChar w:fldCharType="begin"/>
        </w:r>
        <w:r w:rsidR="009F2B42">
          <w:rPr>
            <w:noProof/>
            <w:webHidden/>
          </w:rPr>
          <w:instrText xml:space="preserve"> PAGEREF _Toc453942955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5570D290" w14:textId="77777777" w:rsidR="009F2B42" w:rsidRDefault="00AF043D">
      <w:pPr>
        <w:pStyle w:val="ndicedeilustraes"/>
        <w:tabs>
          <w:tab w:val="right" w:leader="dot" w:pos="8828"/>
        </w:tabs>
        <w:rPr>
          <w:rFonts w:asciiTheme="minorHAnsi" w:eastAsiaTheme="minorEastAsia" w:hAnsiTheme="minorHAnsi"/>
          <w:noProof/>
        </w:rPr>
      </w:pPr>
      <w:hyperlink r:id="rId22" w:anchor="_Toc453942956" w:history="1">
        <w:r w:rsidR="009F2B42" w:rsidRPr="00A25DEE">
          <w:rPr>
            <w:rStyle w:val="Hiperligao"/>
            <w:noProof/>
          </w:rPr>
          <w:t>Figure 15. Scene rendered with photon mapping (with caustic photons) and a best candidate sampler.</w:t>
        </w:r>
        <w:r w:rsidR="009F2B42">
          <w:rPr>
            <w:noProof/>
            <w:webHidden/>
          </w:rPr>
          <w:tab/>
        </w:r>
        <w:r w:rsidR="009F2B42">
          <w:rPr>
            <w:noProof/>
            <w:webHidden/>
          </w:rPr>
          <w:fldChar w:fldCharType="begin"/>
        </w:r>
        <w:r w:rsidR="009F2B42">
          <w:rPr>
            <w:noProof/>
            <w:webHidden/>
          </w:rPr>
          <w:instrText xml:space="preserve"> PAGEREF _Toc453942956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644AB44A" w14:textId="77777777" w:rsidR="009F2B42" w:rsidRDefault="00AF043D">
      <w:pPr>
        <w:pStyle w:val="ndicedeilustraes"/>
        <w:tabs>
          <w:tab w:val="right" w:leader="dot" w:pos="8828"/>
        </w:tabs>
        <w:rPr>
          <w:rFonts w:asciiTheme="minorHAnsi" w:eastAsiaTheme="minorEastAsia" w:hAnsiTheme="minorHAnsi"/>
          <w:noProof/>
        </w:rPr>
      </w:pPr>
      <w:hyperlink r:id="rId23" w:anchor="_Toc453942957" w:history="1">
        <w:r w:rsidR="009F2B42" w:rsidRPr="00A25DEE">
          <w:rPr>
            <w:rStyle w:val="Hiperligao"/>
            <w:noProof/>
          </w:rPr>
          <w:t>Figure 16. Scene rendered with photon mapping (with caustic photons) and a halton sampler.</w:t>
        </w:r>
        <w:r w:rsidR="009F2B42">
          <w:rPr>
            <w:noProof/>
            <w:webHidden/>
          </w:rPr>
          <w:tab/>
        </w:r>
        <w:r w:rsidR="009F2B42">
          <w:rPr>
            <w:noProof/>
            <w:webHidden/>
          </w:rPr>
          <w:fldChar w:fldCharType="begin"/>
        </w:r>
        <w:r w:rsidR="009F2B42">
          <w:rPr>
            <w:noProof/>
            <w:webHidden/>
          </w:rPr>
          <w:instrText xml:space="preserve"> PAGEREF _Toc453942957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20F37877" w14:textId="77777777" w:rsidR="009F2B42" w:rsidRDefault="00AF043D">
      <w:pPr>
        <w:pStyle w:val="ndicedeilustraes"/>
        <w:tabs>
          <w:tab w:val="right" w:leader="dot" w:pos="8828"/>
        </w:tabs>
        <w:rPr>
          <w:rFonts w:asciiTheme="minorHAnsi" w:eastAsiaTheme="minorEastAsia" w:hAnsiTheme="minorHAnsi"/>
          <w:noProof/>
        </w:rPr>
      </w:pPr>
      <w:hyperlink r:id="rId24" w:anchor="_Toc453942958" w:history="1">
        <w:r w:rsidR="009F2B42" w:rsidRPr="00A25DEE">
          <w:rPr>
            <w:rStyle w:val="Hiperligao"/>
            <w:noProof/>
          </w:rPr>
          <w:t>Figure 17. Scene rendered with photon mapping (with caustic photons) and a low discrepancy sampler.</w:t>
        </w:r>
        <w:r w:rsidR="009F2B42">
          <w:rPr>
            <w:noProof/>
            <w:webHidden/>
          </w:rPr>
          <w:tab/>
        </w:r>
        <w:r w:rsidR="009F2B42">
          <w:rPr>
            <w:noProof/>
            <w:webHidden/>
          </w:rPr>
          <w:fldChar w:fldCharType="begin"/>
        </w:r>
        <w:r w:rsidR="009F2B42">
          <w:rPr>
            <w:noProof/>
            <w:webHidden/>
          </w:rPr>
          <w:instrText xml:space="preserve"> PAGEREF _Toc453942958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37613131" w14:textId="77777777" w:rsidR="009F2B42" w:rsidRDefault="00AF043D">
      <w:pPr>
        <w:pStyle w:val="ndicedeilustraes"/>
        <w:tabs>
          <w:tab w:val="right" w:leader="dot" w:pos="8828"/>
        </w:tabs>
        <w:rPr>
          <w:rFonts w:asciiTheme="minorHAnsi" w:eastAsiaTheme="minorEastAsia" w:hAnsiTheme="minorHAnsi"/>
          <w:noProof/>
        </w:rPr>
      </w:pPr>
      <w:hyperlink r:id="rId25" w:anchor="_Toc453942959" w:history="1">
        <w:r w:rsidR="009F2B42" w:rsidRPr="00A25DEE">
          <w:rPr>
            <w:rStyle w:val="Hiperligao"/>
            <w:noProof/>
          </w:rPr>
          <w:t>Figure 18. Scene rendered with photon mapping (with caustic photons) and a random sampler.</w:t>
        </w:r>
        <w:r w:rsidR="009F2B42">
          <w:rPr>
            <w:noProof/>
            <w:webHidden/>
          </w:rPr>
          <w:tab/>
        </w:r>
        <w:r w:rsidR="009F2B42">
          <w:rPr>
            <w:noProof/>
            <w:webHidden/>
          </w:rPr>
          <w:fldChar w:fldCharType="begin"/>
        </w:r>
        <w:r w:rsidR="009F2B42">
          <w:rPr>
            <w:noProof/>
            <w:webHidden/>
          </w:rPr>
          <w:instrText xml:space="preserve"> PAGEREF _Toc453942959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26A8F4FA" w14:textId="77777777" w:rsidR="009F2B42" w:rsidRDefault="00AF043D">
      <w:pPr>
        <w:pStyle w:val="ndicedeilustraes"/>
        <w:tabs>
          <w:tab w:val="right" w:leader="dot" w:pos="8828"/>
        </w:tabs>
        <w:rPr>
          <w:rFonts w:asciiTheme="minorHAnsi" w:eastAsiaTheme="minorEastAsia" w:hAnsiTheme="minorHAnsi"/>
          <w:noProof/>
        </w:rPr>
      </w:pPr>
      <w:hyperlink r:id="rId26" w:anchor="_Toc453942960" w:history="1">
        <w:r w:rsidR="009F2B42" w:rsidRPr="00A25DEE">
          <w:rPr>
            <w:rStyle w:val="Hiperligao"/>
            <w:noProof/>
          </w:rPr>
          <w:t>Figure 19. Scene rendered with photon mapping (with caustic photons) and a stratified sampler.</w:t>
        </w:r>
        <w:r w:rsidR="009F2B42">
          <w:rPr>
            <w:noProof/>
            <w:webHidden/>
          </w:rPr>
          <w:tab/>
        </w:r>
        <w:r w:rsidR="009F2B42">
          <w:rPr>
            <w:noProof/>
            <w:webHidden/>
          </w:rPr>
          <w:fldChar w:fldCharType="begin"/>
        </w:r>
        <w:r w:rsidR="009F2B42">
          <w:rPr>
            <w:noProof/>
            <w:webHidden/>
          </w:rPr>
          <w:instrText xml:space="preserve"> PAGEREF _Toc453942960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3ACADBEF" w14:textId="77777777" w:rsidR="009F2B42" w:rsidRDefault="00AF043D">
      <w:pPr>
        <w:pStyle w:val="ndicedeilustraes"/>
        <w:tabs>
          <w:tab w:val="right" w:leader="dot" w:pos="8828"/>
        </w:tabs>
        <w:rPr>
          <w:rFonts w:asciiTheme="minorHAnsi" w:eastAsiaTheme="minorEastAsia" w:hAnsiTheme="minorHAnsi"/>
          <w:noProof/>
        </w:rPr>
      </w:pPr>
      <w:hyperlink r:id="rId27" w:anchor="_Toc453942961" w:history="1">
        <w:r w:rsidR="009F2B42" w:rsidRPr="00A25DEE">
          <w:rPr>
            <w:rStyle w:val="Hiperligao"/>
            <w:noProof/>
          </w:rPr>
          <w:t>Figure 20. Reference scene.</w:t>
        </w:r>
        <w:r w:rsidR="009F2B42">
          <w:rPr>
            <w:noProof/>
            <w:webHidden/>
          </w:rPr>
          <w:tab/>
        </w:r>
        <w:r w:rsidR="009F2B42">
          <w:rPr>
            <w:noProof/>
            <w:webHidden/>
          </w:rPr>
          <w:fldChar w:fldCharType="begin"/>
        </w:r>
        <w:r w:rsidR="009F2B42">
          <w:rPr>
            <w:noProof/>
            <w:webHidden/>
          </w:rPr>
          <w:instrText xml:space="preserve"> PAGEREF _Toc453942961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6" w:name="_Toc453942915"/>
      <w:r w:rsidRPr="00C54F98">
        <w:lastRenderedPageBreak/>
        <w:t>Abstract</w:t>
      </w:r>
      <w:bookmarkEnd w:id="6"/>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7" w:name="_Toc453942916"/>
      <w:r w:rsidRPr="00C54F98">
        <w:t>Introductio</w:t>
      </w:r>
      <w:r w:rsidR="00511457" w:rsidRPr="00C54F98">
        <w:t>n</w:t>
      </w:r>
      <w:bookmarkEnd w:id="7"/>
    </w:p>
    <w:p w14:paraId="4CC940D9" w14:textId="0DBA84CF" w:rsidR="00160384" w:rsidRDefault="004C02A8" w:rsidP="00D66D3A">
      <w:pPr>
        <w:spacing w:line="276" w:lineRule="auto"/>
        <w:ind w:firstLine="720"/>
      </w:pPr>
      <w:r>
        <w:rPr>
          <w:noProof/>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AF043D" w:rsidRPr="002C04CB" w:rsidRDefault="00AF043D" w:rsidP="00D52647">
                              <w:pPr>
                                <w:pStyle w:val="Legenda"/>
                                <w:jc w:val="center"/>
                                <w:rPr>
                                  <w:noProof/>
                                </w:rPr>
                              </w:pPr>
                              <w:bookmarkStart w:id="8" w:name="_Ref453776636"/>
                              <w:bookmarkStart w:id="9" w:name="_Toc453942942"/>
                              <w:r>
                                <w:t xml:space="preserve">Figure </w:t>
                              </w:r>
                              <w:fldSimple w:instr=" SEQ Figure \* ARABIC ">
                                <w:r>
                                  <w:rPr>
                                    <w:noProof/>
                                  </w:rPr>
                                  <w:t>1</w:t>
                                </w:r>
                              </w:fldSimple>
                              <w:bookmarkEnd w:id="8"/>
                              <w:r>
                                <w:t>. Default scene, rendered with path tracing.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AF043D" w:rsidRPr="002C04CB" w:rsidRDefault="00AF043D" w:rsidP="00D52647">
                        <w:pPr>
                          <w:pStyle w:val="Legenda"/>
                          <w:jc w:val="center"/>
                          <w:rPr>
                            <w:noProof/>
                          </w:rPr>
                        </w:pPr>
                        <w:bookmarkStart w:id="10" w:name="_Ref453776636"/>
                        <w:bookmarkStart w:id="11" w:name="_Toc453942942"/>
                        <w:r>
                          <w:t xml:space="preserve">Figure </w:t>
                        </w:r>
                        <w:fldSimple w:instr=" SEQ Figure \* ARABIC ">
                          <w:r>
                            <w:rPr>
                              <w:noProof/>
                            </w:rPr>
                            <w:t>1</w:t>
                          </w:r>
                        </w:fldSimple>
                        <w:bookmarkEnd w:id="10"/>
                        <w:r>
                          <w:t>. Default scene, rendered with path tracing.</w:t>
                        </w:r>
                        <w:bookmarkEnd w:id="11"/>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12" w:name="_Toc453942917"/>
      <w:r w:rsidRPr="00C54F98">
        <w:lastRenderedPageBreak/>
        <w:t>Experiments</w:t>
      </w:r>
      <w:bookmarkEnd w:id="12"/>
    </w:p>
    <w:p w14:paraId="3B3E6E0D" w14:textId="0A9EEEF1"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r w:rsidR="00A16F99">
        <w:rPr>
          <w:rFonts w:eastAsiaTheme="minorEastAsia"/>
        </w:rPr>
        <w:t xml:space="preserve"> All experiments were done on </w:t>
      </w:r>
      <w:proofErr w:type="spellStart"/>
      <w:r w:rsidR="00A16F99">
        <w:rPr>
          <w:rFonts w:eastAsiaTheme="minorEastAsia"/>
        </w:rPr>
        <w:t>SeARCH</w:t>
      </w:r>
      <w:proofErr w:type="spellEnd"/>
      <w:r w:rsidR="00A16F99">
        <w:rPr>
          <w:rFonts w:eastAsiaTheme="minorEastAsia"/>
        </w:rPr>
        <w:t xml:space="preserve"> on 662 nodes.</w:t>
      </w:r>
      <w:bookmarkStart w:id="13" w:name="_GoBack"/>
      <w:bookmarkEnd w:id="13"/>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14" w:name="_Ref453775647"/>
      <w:bookmarkStart w:id="15" w:name="_Ref453775640"/>
      <w:r>
        <w:t xml:space="preserve">Table </w:t>
      </w:r>
      <w:fldSimple w:instr=" SEQ Table \* ARABIC ">
        <w:r w:rsidR="00B35C90">
          <w:rPr>
            <w:noProof/>
          </w:rPr>
          <w:t>1</w:t>
        </w:r>
      </w:fldSimple>
      <w:bookmarkEnd w:id="14"/>
      <w:r>
        <w:t>. Planned experiments.</w:t>
      </w:r>
      <w:bookmarkEnd w:id="15"/>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proofErr w:type="spellStart"/>
            <w:r>
              <w:rPr>
                <w:rFonts w:eastAsiaTheme="minorEastAsia"/>
              </w:rPr>
              <w:t>Halton</w:t>
            </w:r>
            <w:proofErr w:type="spellEnd"/>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16" w:name="_Ref453929639"/>
      <w:bookmarkStart w:id="17" w:name="_Toc453942918"/>
      <w:r w:rsidRPr="00C54F98">
        <w:rPr>
          <w:rFonts w:eastAsiaTheme="minorEastAsia"/>
        </w:rPr>
        <w:t>Hypotheses</w:t>
      </w:r>
      <w:bookmarkEnd w:id="16"/>
      <w:bookmarkEnd w:id="17"/>
    </w:p>
    <w:p w14:paraId="521A9900" w14:textId="698EEAB5"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AF043D" w:rsidRPr="00E74415" w:rsidRDefault="00AF043D" w:rsidP="00962668">
                              <w:pPr>
                                <w:pStyle w:val="Legenda"/>
                                <w:jc w:val="center"/>
                                <w:rPr>
                                  <w:noProof/>
                                </w:rPr>
                              </w:pPr>
                              <w:bookmarkStart w:id="18" w:name="_Ref453858986"/>
                              <w:bookmarkStart w:id="19" w:name="_Toc453942943"/>
                              <w:r>
                                <w:t xml:space="preserve">Figure </w:t>
                              </w:r>
                              <w:fldSimple w:instr=" SEQ Figure \* ARABIC ">
                                <w:r>
                                  <w:rPr>
                                    <w:noProof/>
                                  </w:rPr>
                                  <w:t>2</w:t>
                                </w:r>
                              </w:fldSimple>
                              <w:bookmarkEnd w:id="18"/>
                              <w:r>
                                <w:t>. How a caustic shadow is formed.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286B0DDF" w:rsidR="00AF043D" w:rsidRPr="00E74415" w:rsidRDefault="00AF043D" w:rsidP="00962668">
                        <w:pPr>
                          <w:pStyle w:val="Legenda"/>
                          <w:jc w:val="center"/>
                          <w:rPr>
                            <w:noProof/>
                          </w:rPr>
                        </w:pPr>
                        <w:bookmarkStart w:id="20" w:name="_Ref453858986"/>
                        <w:bookmarkStart w:id="21" w:name="_Toc453942943"/>
                        <w:r>
                          <w:t xml:space="preserve">Figure </w:t>
                        </w:r>
                        <w:fldSimple w:instr=" SEQ Figure \* ARABIC ">
                          <w:r>
                            <w:rPr>
                              <w:noProof/>
                            </w:rPr>
                            <w:t>2</w:t>
                          </w:r>
                        </w:fldSimple>
                        <w:bookmarkEnd w:id="20"/>
                        <w:r>
                          <w:t>. How a caustic shadow is formed.</w:t>
                        </w:r>
                        <w:bookmarkEnd w:id="21"/>
                      </w:p>
                    </w:txbxContent>
                  </v:textbox>
                </v:shape>
                <w10:wrap type="topAndBottom" anchorx="margin"/>
              </v:group>
            </w:pict>
          </mc:Fallback>
        </mc:AlternateContent>
      </w:r>
    </w:p>
    <w:p w14:paraId="3E827925" w14:textId="4E45CB4A" w:rsidR="00C54F98" w:rsidRDefault="00C54F98" w:rsidP="00C54F98">
      <w:pPr>
        <w:pStyle w:val="Cabealho1"/>
      </w:pPr>
      <w:bookmarkStart w:id="22" w:name="_Toc453942919"/>
      <w:r w:rsidRPr="00C54F98">
        <w:t>Results</w:t>
      </w:r>
      <w:bookmarkEnd w:id="22"/>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AF043D" w:rsidRPr="002F272B" w:rsidRDefault="00AF043D" w:rsidP="00D64ECF">
                              <w:pPr>
                                <w:pStyle w:val="Legenda"/>
                                <w:jc w:val="center"/>
                                <w:rPr>
                                  <w:noProof/>
                                </w:rPr>
                              </w:pPr>
                              <w:bookmarkStart w:id="23" w:name="_Ref453879433"/>
                              <w:r>
                                <w:t xml:space="preserve">Graph </w:t>
                              </w:r>
                              <w:fldSimple w:instr=" SEQ Graph \* ARABIC ">
                                <w:r>
                                  <w:rPr>
                                    <w:noProof/>
                                  </w:rPr>
                                  <w:t>1</w:t>
                                </w:r>
                              </w:fldSimple>
                              <w:bookmarkEnd w:id="23"/>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004FuQ8JAABkNA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AF043D" w:rsidRPr="002F272B" w:rsidRDefault="00AF043D" w:rsidP="00D64ECF">
                        <w:pPr>
                          <w:pStyle w:val="Legenda"/>
                          <w:jc w:val="center"/>
                          <w:rPr>
                            <w:noProof/>
                          </w:rPr>
                        </w:pPr>
                        <w:bookmarkStart w:id="24" w:name="_Ref453879433"/>
                        <w:r>
                          <w:t xml:space="preserve">Graph </w:t>
                        </w:r>
                        <w:fldSimple w:instr=" SEQ Graph \* ARABIC ">
                          <w:r>
                            <w:rPr>
                              <w:noProof/>
                            </w:rPr>
                            <w:t>1</w:t>
                          </w:r>
                        </w:fldSimple>
                        <w:bookmarkEnd w:id="24"/>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25" w:name="_Toc453942920"/>
      <w:r>
        <w:lastRenderedPageBreak/>
        <w:t>Path Tracing</w:t>
      </w:r>
      <w:bookmarkEnd w:id="25"/>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16DE90DF" w:rsidR="00B35C90" w:rsidDel="00D8166D" w:rsidRDefault="00353C55" w:rsidP="00897136">
      <w:pPr>
        <w:spacing w:line="276" w:lineRule="auto"/>
        <w:rPr>
          <w:del w:id="26" w:author="Rafael Antunes" w:date="2016-06-17T12:30:00Z"/>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7" w:author="Rafael Antunes" w:date="2016-06-17T12:30:00Z">
        <w:r w:rsidR="00D8166D">
          <w:rPr>
            <w:rFonts w:cs="Times New Roman"/>
          </w:rPr>
          <w:t xml:space="preserve">. </w:t>
        </w:r>
      </w:ins>
      <w:del w:id="28"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9" w:author="Rafael Antunes" w:date="2016-06-17T12:40:00Z"/>
          <w:rFonts w:cs="Times New Roman"/>
        </w:rPr>
      </w:pPr>
      <w:del w:id="30" w:author="Rafael Antunes" w:date="2016-06-17T12:30:00Z">
        <w:r w:rsidDel="00D8166D">
          <w:rPr>
            <w:rFonts w:cs="Times New Roman"/>
          </w:rPr>
          <w:delText>By the way, we didn’t already achieve the goal of this work. It isn’t impossible to simulate caustics with Path tracing, however</w:delText>
        </w:r>
      </w:del>
      <w:r w:rsidR="00D8166D">
        <w:rPr>
          <w:rFonts w:cs="Times New Roman"/>
        </w:rPr>
        <w:t>The path tracing is limited by two main factors</w:t>
      </w:r>
      <w:del w:id="31"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32" w:author="Rafael Antunes" w:date="2016-06-17T12:33:00Z">
        <w:r w:rsidR="00D8166D">
          <w:rPr>
            <w:rFonts w:cs="Times New Roman"/>
          </w:rPr>
          <w:t xml:space="preserve"> the</w:t>
        </w:r>
      </w:ins>
      <w:r>
        <w:rPr>
          <w:rFonts w:cs="Times New Roman"/>
        </w:rPr>
        <w:t xml:space="preserve"> number of rays </w:t>
      </w:r>
      <w:del w:id="33" w:author="Rafael Antunes" w:date="2016-06-17T12:41:00Z">
        <w:r w:rsidDel="00084D18">
          <w:rPr>
            <w:rFonts w:cs="Times New Roman"/>
          </w:rPr>
          <w:delText>sh</w:delText>
        </w:r>
      </w:del>
      <w:del w:id="34" w:author="Rafael Antunes" w:date="2016-06-17T12:33:00Z">
        <w:r w:rsidDel="00D8166D">
          <w:rPr>
            <w:rFonts w:cs="Times New Roman"/>
          </w:rPr>
          <w:delText>o</w:delText>
        </w:r>
      </w:del>
      <w:del w:id="35" w:author="Rafael Antunes" w:date="2016-06-17T12:41:00Z">
        <w:r w:rsidDel="00084D18">
          <w:rPr>
            <w:rFonts w:cs="Times New Roman"/>
          </w:rPr>
          <w:delText>ot</w:delText>
        </w:r>
      </w:del>
      <w:ins w:id="36" w:author="Rafael Antunes" w:date="2016-06-17T12:41:00Z">
        <w:r w:rsidR="00084D18">
          <w:rPr>
            <w:rFonts w:cs="Times New Roman"/>
          </w:rPr>
          <w:t>shot</w:t>
        </w:r>
      </w:ins>
      <w:r>
        <w:rPr>
          <w:rFonts w:cs="Times New Roman"/>
        </w:rPr>
        <w:t xml:space="preserve"> and the randomness of the direction of news rays.</w:t>
      </w:r>
      <w:ins w:id="37"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8"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39" w:author="Rafael Antunes" w:date="2016-06-17T12:34:00Z">
        <w:r w:rsidDel="00D8166D">
          <w:rPr>
            <w:rFonts w:cs="Times New Roman"/>
          </w:rPr>
          <w:delText>By the</w:delText>
        </w:r>
      </w:del>
      <w:ins w:id="40"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41" w:author="Rafael Antunes" w:date="2016-06-17T12:41:00Z">
        <w:r w:rsidR="00084D18">
          <w:rPr>
            <w:rFonts w:cs="Times New Roman"/>
          </w:rPr>
          <w:t>.</w:t>
        </w:r>
      </w:ins>
      <w:del w:id="42"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AF043D" w:rsidRPr="00BF701E" w:rsidRDefault="00AF043D" w:rsidP="00D64ECF">
                            <w:pPr>
                              <w:pStyle w:val="Legenda"/>
                              <w:jc w:val="center"/>
                              <w:rPr>
                                <w:rFonts w:cs="Times New Roman"/>
                                <w:noProof/>
                              </w:rPr>
                            </w:pPr>
                            <w:bookmarkStart w:id="43" w:name="_Ref453879645"/>
                            <w:r>
                              <w:t xml:space="preserve">Graph </w:t>
                            </w:r>
                            <w:fldSimple w:instr=" SEQ Graph \* ARABIC ">
                              <w:r>
                                <w:rPr>
                                  <w:noProof/>
                                </w:rPr>
                                <w:t>2</w:t>
                              </w:r>
                            </w:fldSimple>
                            <w:bookmarkEnd w:id="43"/>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AF043D" w:rsidRPr="00BF701E" w:rsidRDefault="00AF043D" w:rsidP="00D64ECF">
                      <w:pPr>
                        <w:pStyle w:val="Legenda"/>
                        <w:jc w:val="center"/>
                        <w:rPr>
                          <w:rFonts w:cs="Times New Roman"/>
                          <w:noProof/>
                        </w:rPr>
                      </w:pPr>
                      <w:bookmarkStart w:id="44" w:name="_Ref453879645"/>
                      <w:r>
                        <w:t xml:space="preserve">Graph </w:t>
                      </w:r>
                      <w:fldSimple w:instr=" SEQ Graph \* ARABIC ">
                        <w:r>
                          <w:rPr>
                            <w:noProof/>
                          </w:rPr>
                          <w:t>2</w:t>
                        </w:r>
                      </w:fldSimple>
                      <w:bookmarkEnd w:id="44"/>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45" w:name="_Toc453942921"/>
      <w:r>
        <w:t>Adaptive</w:t>
      </w:r>
      <w:bookmarkEnd w:id="45"/>
    </w:p>
    <w:p w14:paraId="75AB4F88" w14:textId="3A233E04" w:rsidR="00AD0F38" w:rsidRPr="00AD0F38" w:rsidRDefault="00AD0F38" w:rsidP="00AD0F38">
      <w:r>
        <w:rPr>
          <w:noProof/>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F043D" w:rsidRPr="005C1758" w:rsidRDefault="00AF043D" w:rsidP="00D64ECF">
                              <w:pPr>
                                <w:pStyle w:val="Legenda"/>
                                <w:jc w:val="center"/>
                                <w:rPr>
                                  <w:noProof/>
                                </w:rPr>
                              </w:pPr>
                              <w:bookmarkStart w:id="46" w:name="_Toc453942944"/>
                              <w:r>
                                <w:t xml:space="preserve">Figure </w:t>
                              </w:r>
                              <w:fldSimple w:instr=" SEQ Figure \* ARABIC ">
                                <w:r>
                                  <w:rPr>
                                    <w:noProof/>
                                  </w:rPr>
                                  <w:t>3</w:t>
                                </w:r>
                              </w:fldSimple>
                              <w:r>
                                <w:t>. Scene rendered with path tracing and an adaptive sampler.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7C4B8F08" w:rsidR="00AF043D" w:rsidRPr="005C1758" w:rsidRDefault="00AF043D" w:rsidP="00D64ECF">
                        <w:pPr>
                          <w:pStyle w:val="Legenda"/>
                          <w:jc w:val="center"/>
                          <w:rPr>
                            <w:noProof/>
                          </w:rPr>
                        </w:pPr>
                        <w:bookmarkStart w:id="47" w:name="_Toc453942944"/>
                        <w:r>
                          <w:t xml:space="preserve">Figure </w:t>
                        </w:r>
                        <w:fldSimple w:instr=" SEQ Figure \* ARABIC ">
                          <w:r>
                            <w:rPr>
                              <w:noProof/>
                            </w:rPr>
                            <w:t>3</w:t>
                          </w:r>
                        </w:fldSimple>
                        <w:r>
                          <w:t>. Scene rendered with path tracing and an adaptive sampler.</w:t>
                        </w:r>
                        <w:bookmarkEnd w:id="47"/>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48" w:name="_Toc453942922"/>
      <w:r>
        <w:lastRenderedPageBreak/>
        <w:t>Best Candidate</w:t>
      </w:r>
      <w:bookmarkEnd w:id="48"/>
    </w:p>
    <w:p w14:paraId="4F0F729A" w14:textId="70B01B1B" w:rsidR="00AD0F38" w:rsidRDefault="00764164" w:rsidP="00AD0F38">
      <w:r>
        <w:rPr>
          <w:noProof/>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AF043D" w:rsidRPr="000B5953" w:rsidRDefault="00AF043D" w:rsidP="00D64ECF">
                              <w:pPr>
                                <w:pStyle w:val="Legenda"/>
                                <w:jc w:val="center"/>
                                <w:rPr>
                                  <w:noProof/>
                                </w:rPr>
                              </w:pPr>
                              <w:bookmarkStart w:id="49" w:name="_Toc453942945"/>
                              <w:r>
                                <w:t xml:space="preserve">Figure </w:t>
                              </w:r>
                              <w:fldSimple w:instr=" SEQ Figure \* ARABIC ">
                                <w:r>
                                  <w:rPr>
                                    <w:noProof/>
                                  </w:rPr>
                                  <w:t>4</w:t>
                                </w:r>
                              </w:fldSimple>
                              <w:r>
                                <w:t>. Scene rendered with path tracing and a best candidate sampler.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7CEEB879" w:rsidR="00AF043D" w:rsidRPr="000B5953" w:rsidRDefault="00AF043D" w:rsidP="00D64ECF">
                        <w:pPr>
                          <w:pStyle w:val="Legenda"/>
                          <w:jc w:val="center"/>
                          <w:rPr>
                            <w:noProof/>
                          </w:rPr>
                        </w:pPr>
                        <w:bookmarkStart w:id="50" w:name="_Toc453942945"/>
                        <w:r>
                          <w:t xml:space="preserve">Figure </w:t>
                        </w:r>
                        <w:fldSimple w:instr=" SEQ Figure \* ARABIC ">
                          <w:r>
                            <w:rPr>
                              <w:noProof/>
                            </w:rPr>
                            <w:t>4</w:t>
                          </w:r>
                        </w:fldSimple>
                        <w:r>
                          <w:t>. Scene rendered with path tracing and a best candidate sampler.</w:t>
                        </w:r>
                        <w:bookmarkEnd w:id="50"/>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51" w:name="_Toc453942923"/>
      <w:proofErr w:type="spellStart"/>
      <w:r>
        <w:lastRenderedPageBreak/>
        <w:t>Halton</w:t>
      </w:r>
      <w:bookmarkEnd w:id="51"/>
      <w:proofErr w:type="spellEnd"/>
    </w:p>
    <w:p w14:paraId="46E37D89" w14:textId="5D1E4478" w:rsidR="009A66B8" w:rsidRDefault="00D46ECF" w:rsidP="009A66B8">
      <w:r>
        <w:rPr>
          <w:noProof/>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AF043D" w:rsidRPr="00D02589" w:rsidRDefault="00AF043D" w:rsidP="00D64ECF">
                              <w:pPr>
                                <w:pStyle w:val="Legenda"/>
                                <w:jc w:val="center"/>
                                <w:rPr>
                                  <w:noProof/>
                                </w:rPr>
                              </w:pPr>
                              <w:bookmarkStart w:id="52"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7D2CEA8A" w:rsidR="00AF043D" w:rsidRPr="00D02589" w:rsidRDefault="00AF043D" w:rsidP="00D64ECF">
                        <w:pPr>
                          <w:pStyle w:val="Legenda"/>
                          <w:jc w:val="center"/>
                          <w:rPr>
                            <w:noProof/>
                          </w:rPr>
                        </w:pPr>
                        <w:bookmarkStart w:id="53"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3"/>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54" w:name="_Toc453942924"/>
      <w:r>
        <w:lastRenderedPageBreak/>
        <w:t>Low Discrepancy</w:t>
      </w:r>
      <w:bookmarkEnd w:id="54"/>
    </w:p>
    <w:p w14:paraId="2D14609F" w14:textId="7B995E5D" w:rsidR="00D46ECF" w:rsidRDefault="00D46ECF" w:rsidP="00D46ECF">
      <w:r>
        <w:rPr>
          <w:noProof/>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AF043D" w:rsidRPr="00E357BC" w:rsidRDefault="00AF043D" w:rsidP="00D64ECF">
                              <w:pPr>
                                <w:pStyle w:val="Legenda"/>
                                <w:jc w:val="center"/>
                                <w:rPr>
                                  <w:noProof/>
                                </w:rPr>
                              </w:pPr>
                              <w:bookmarkStart w:id="55" w:name="_Toc453942947"/>
                              <w:r>
                                <w:t xml:space="preserve">Figure </w:t>
                              </w:r>
                              <w:fldSimple w:instr=" SEQ Figure \* ARABIC ">
                                <w:r>
                                  <w:rPr>
                                    <w:noProof/>
                                  </w:rPr>
                                  <w:t>6</w:t>
                                </w:r>
                              </w:fldSimple>
                              <w:r>
                                <w:t>. Scene rendered with path tracing and a low discrepancy sampler.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585ABD03" w:rsidR="00AF043D" w:rsidRPr="00E357BC" w:rsidRDefault="00AF043D" w:rsidP="00D64ECF">
                        <w:pPr>
                          <w:pStyle w:val="Legenda"/>
                          <w:jc w:val="center"/>
                          <w:rPr>
                            <w:noProof/>
                          </w:rPr>
                        </w:pPr>
                        <w:bookmarkStart w:id="56" w:name="_Toc453942947"/>
                        <w:r>
                          <w:t xml:space="preserve">Figure </w:t>
                        </w:r>
                        <w:fldSimple w:instr=" SEQ Figure \* ARABIC ">
                          <w:r>
                            <w:rPr>
                              <w:noProof/>
                            </w:rPr>
                            <w:t>6</w:t>
                          </w:r>
                        </w:fldSimple>
                        <w:r>
                          <w:t>. Scene rendered with path tracing and a low discrepancy sampler.</w:t>
                        </w:r>
                        <w:bookmarkEnd w:id="56"/>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57" w:name="_Toc453942925"/>
      <w:r>
        <w:lastRenderedPageBreak/>
        <w:t>Random</w:t>
      </w:r>
      <w:bookmarkEnd w:id="57"/>
    </w:p>
    <w:p w14:paraId="700776AD" w14:textId="1BF07356" w:rsidR="00D46ECF" w:rsidRDefault="00C96641" w:rsidP="00D46ECF">
      <w:r>
        <w:rPr>
          <w:noProof/>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AF043D" w:rsidRPr="00F833CE" w:rsidRDefault="00AF043D" w:rsidP="00D64ECF">
                              <w:pPr>
                                <w:pStyle w:val="Legenda"/>
                                <w:jc w:val="center"/>
                                <w:rPr>
                                  <w:noProof/>
                                </w:rPr>
                              </w:pPr>
                              <w:bookmarkStart w:id="58" w:name="_Toc453942948"/>
                              <w:r>
                                <w:t xml:space="preserve">Figure </w:t>
                              </w:r>
                              <w:fldSimple w:instr=" SEQ Figure \* ARABIC ">
                                <w:r>
                                  <w:rPr>
                                    <w:noProof/>
                                  </w:rPr>
                                  <w:t>7</w:t>
                                </w:r>
                              </w:fldSimple>
                              <w:r>
                                <w:t>. Scene rendered with path tracing and a random sampler.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633AD1D5" w:rsidR="00AF043D" w:rsidRPr="00F833CE" w:rsidRDefault="00AF043D" w:rsidP="00D64ECF">
                        <w:pPr>
                          <w:pStyle w:val="Legenda"/>
                          <w:jc w:val="center"/>
                          <w:rPr>
                            <w:noProof/>
                          </w:rPr>
                        </w:pPr>
                        <w:bookmarkStart w:id="59" w:name="_Toc453942948"/>
                        <w:r>
                          <w:t xml:space="preserve">Figure </w:t>
                        </w:r>
                        <w:fldSimple w:instr=" SEQ Figure \* ARABIC ">
                          <w:r>
                            <w:rPr>
                              <w:noProof/>
                            </w:rPr>
                            <w:t>7</w:t>
                          </w:r>
                        </w:fldSimple>
                        <w:r>
                          <w:t>. Scene rendered with path tracing and a random sampler.</w:t>
                        </w:r>
                        <w:bookmarkEnd w:id="59"/>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60" w:name="_Toc453942926"/>
      <w:r>
        <w:lastRenderedPageBreak/>
        <w:t>Stratified</w:t>
      </w:r>
      <w:bookmarkEnd w:id="60"/>
    </w:p>
    <w:p w14:paraId="381F6DB6" w14:textId="2435340C" w:rsidR="00AD0F38" w:rsidRDefault="00D367C3" w:rsidP="00AD0F38">
      <w:r>
        <w:rPr>
          <w:noProof/>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AF043D" w:rsidRPr="000A0335" w:rsidRDefault="00AF043D" w:rsidP="00D64ECF">
                              <w:pPr>
                                <w:pStyle w:val="Legenda"/>
                                <w:jc w:val="center"/>
                                <w:rPr>
                                  <w:noProof/>
                                </w:rPr>
                              </w:pPr>
                              <w:bookmarkStart w:id="61" w:name="_Toc453942949"/>
                              <w:r>
                                <w:t xml:space="preserve">Figure </w:t>
                              </w:r>
                              <w:fldSimple w:instr=" SEQ Figure \* ARABIC ">
                                <w:r>
                                  <w:rPr>
                                    <w:noProof/>
                                  </w:rPr>
                                  <w:t>8</w:t>
                                </w:r>
                              </w:fldSimple>
                              <w:r>
                                <w:t>. Scene rendered with path tracing and a stratified sampler.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12308CAF" w:rsidR="00AF043D" w:rsidRPr="000A0335" w:rsidRDefault="00AF043D" w:rsidP="00D64ECF">
                        <w:pPr>
                          <w:pStyle w:val="Legenda"/>
                          <w:jc w:val="center"/>
                          <w:rPr>
                            <w:noProof/>
                          </w:rPr>
                        </w:pPr>
                        <w:bookmarkStart w:id="62" w:name="_Toc453942949"/>
                        <w:r>
                          <w:t xml:space="preserve">Figure </w:t>
                        </w:r>
                        <w:fldSimple w:instr=" SEQ Figure \* ARABIC ">
                          <w:r>
                            <w:rPr>
                              <w:noProof/>
                            </w:rPr>
                            <w:t>8</w:t>
                          </w:r>
                        </w:fldSimple>
                        <w:r>
                          <w:t>. Scene rendered with path tracing and a stratified sampler.</w:t>
                        </w:r>
                        <w:bookmarkEnd w:id="62"/>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Cabealho2"/>
      </w:pPr>
      <w:bookmarkStart w:id="63" w:name="_Toc453942927"/>
      <w:r>
        <w:lastRenderedPageBreak/>
        <w:t>Photon Map</w:t>
      </w:r>
      <w:ins w:id="64" w:author="Rafael Antunes" w:date="2016-06-17T13:00:00Z">
        <w:r w:rsidR="00434AB1">
          <w:t xml:space="preserve"> </w:t>
        </w:r>
        <w:proofErr w:type="gramStart"/>
        <w:r w:rsidR="00434AB1">
          <w:t>With</w:t>
        </w:r>
        <w:proofErr w:type="gramEnd"/>
        <w:r w:rsidR="00434AB1">
          <w:t xml:space="preserve"> No Caustic Photons</w:t>
        </w:r>
      </w:ins>
      <w:bookmarkEnd w:id="63"/>
    </w:p>
    <w:p w14:paraId="1AB04A15" w14:textId="77777777" w:rsidR="00564C47" w:rsidRDefault="00353C55" w:rsidP="0037714E">
      <w:pPr>
        <w:spacing w:line="276" w:lineRule="auto"/>
        <w:ind w:firstLine="720"/>
      </w:pPr>
      <w:r>
        <w:t>From</w:t>
      </w:r>
      <w:ins w:id="65" w:author="Rafael Antunes" w:date="2016-06-17T13:47:00Z">
        <w:r w:rsidR="00980BF2">
          <w:t xml:space="preserve"> </w:t>
        </w:r>
      </w:ins>
      <w:ins w:id="66" w:author="Rafael Antunes" w:date="2016-06-17T13:48:00Z">
        <w:r w:rsidR="00980BF2">
          <w:fldChar w:fldCharType="begin"/>
        </w:r>
        <w:r w:rsidR="00980BF2">
          <w:instrText xml:space="preserve"> REF _Ref453934608 \h </w:instrText>
        </w:r>
      </w:ins>
      <w:r w:rsidR="0037714E">
        <w:instrText xml:space="preserve"> \* MERGEFORMAT </w:instrText>
      </w:r>
      <w:r w:rsidR="00980BF2">
        <w:fldChar w:fldCharType="separate"/>
      </w:r>
      <w:ins w:id="67" w:author="Rafael Antunes" w:date="2016-06-17T13:48:00Z">
        <w:r w:rsidR="00980BF2">
          <w:t xml:space="preserve">Graph </w:t>
        </w:r>
        <w:r w:rsidR="00980BF2">
          <w:rPr>
            <w:noProof/>
          </w:rPr>
          <w:t>3</w:t>
        </w:r>
        <w:r w:rsidR="00980BF2">
          <w:fldChar w:fldCharType="end"/>
        </w:r>
      </w:ins>
      <w:del w:id="68" w:author="Rafael Antunes" w:date="2016-06-17T13:47:00Z">
        <w:r w:rsidDel="00980BF2">
          <w:delText xml:space="preserve"> Graph 3</w:delText>
        </w:r>
      </w:del>
      <w:r>
        <w:t xml:space="preserve"> we also see that, in general, rendering times are very similar for all samplers. In this particular case, the outlier </w:t>
      </w:r>
      <w:del w:id="69" w:author="Rafael Antunes" w:date="2016-06-17T12:50:00Z">
        <w:r w:rsidDel="00AD41C6">
          <w:delText xml:space="preserve">goes </w:delText>
        </w:r>
      </w:del>
      <w:ins w:id="70" w:author="Rafael Antunes" w:date="2016-06-17T12:50:00Z">
        <w:r w:rsidR="00AD41C6">
          <w:t>is</w:t>
        </w:r>
      </w:ins>
      <w:del w:id="71" w:author="Rafael Antunes" w:date="2016-06-17T12:50:00Z">
        <w:r w:rsidDel="00AD41C6">
          <w:delText xml:space="preserve">to </w:delText>
        </w:r>
      </w:del>
      <w:ins w:id="72" w:author="Rafael Antunes" w:date="2016-06-17T12:50:00Z">
        <w:r w:rsidR="00AD41C6">
          <w:t xml:space="preserve"> </w:t>
        </w:r>
      </w:ins>
      <w:r>
        <w:t>the Stratified sampler.</w:t>
      </w:r>
      <w:ins w:id="73" w:author="Bruno Barbosa" w:date="2016-06-17T01:24:00Z">
        <w:r w:rsidR="00F820C9">
          <w:t xml:space="preserve"> </w:t>
        </w:r>
      </w:ins>
      <w:del w:id="74" w:author="Bruno Barbosa" w:date="2016-06-17T01:24:00Z">
        <w:r w:rsidDel="00F820C9">
          <w:delText xml:space="preserve">  </w:delText>
        </w:r>
      </w:del>
      <w:r w:rsidR="00DD6823">
        <w:t xml:space="preserve">Comparing </w:t>
      </w:r>
      <w:del w:id="75" w:author="Rafael Antunes" w:date="2016-06-17T12:50:00Z">
        <w:r w:rsidR="00DD6823" w:rsidDel="00D37ADD">
          <w:delText xml:space="preserve">with </w:delText>
        </w:r>
      </w:del>
      <w:r w:rsidR="00DD6823">
        <w:t>the</w:t>
      </w:r>
      <w:ins w:id="76" w:author="Rafael Antunes" w:date="2016-06-17T12:50:00Z">
        <w:r w:rsidR="00D37ADD">
          <w:t xml:space="preserve"> </w:t>
        </w:r>
      </w:ins>
      <w:del w:id="77" w:author="Rafael Antunes" w:date="2016-06-17T12:51:00Z">
        <w:r w:rsidR="00D37ADD" w:rsidDel="00D37ADD">
          <w:delText>resultant</w:delText>
        </w:r>
        <w:r w:rsidR="00DD6823" w:rsidDel="00D37ADD">
          <w:delText xml:space="preserve"> </w:delText>
        </w:r>
      </w:del>
      <w:ins w:id="78" w:author="Rafael Antunes" w:date="2016-06-17T12:51:00Z">
        <w:r w:rsidR="00D37ADD">
          <w:t xml:space="preserve">elapsed </w:t>
        </w:r>
      </w:ins>
      <w:r w:rsidR="00DD6823">
        <w:t xml:space="preserve">times got </w:t>
      </w:r>
      <w:del w:id="79" w:author="Rafael Antunes" w:date="2016-06-17T12:50:00Z">
        <w:r w:rsidR="00DD6823" w:rsidDel="00D37ADD">
          <w:delText xml:space="preserve">for </w:delText>
        </w:r>
      </w:del>
      <w:r w:rsidR="00D37ADD">
        <w:t>from p</w:t>
      </w:r>
      <w:del w:id="80" w:author="Rafael Antunes" w:date="2016-06-17T12:50:00Z">
        <w:r w:rsidR="00DD6823" w:rsidDel="00D37ADD">
          <w:delText>P</w:delText>
        </w:r>
      </w:del>
      <w:r w:rsidR="00DD6823">
        <w:t>ath tracing</w:t>
      </w:r>
      <w:ins w:id="81" w:author="Bruno Barbosa" w:date="2016-06-17T01:17:00Z">
        <w:r w:rsidR="00DD6823">
          <w:t>,</w:t>
        </w:r>
      </w:ins>
      <w:r w:rsidR="00DD6823">
        <w:t xml:space="preserve"> </w:t>
      </w:r>
      <w:del w:id="82" w:author="Rafael Antunes" w:date="2016-06-17T12:51:00Z">
        <w:r w:rsidR="00DD6823" w:rsidDel="00A04F0A">
          <w:delText>we identify a significant incrementincrease</w:delText>
        </w:r>
      </w:del>
      <w:r w:rsidR="00A04F0A">
        <w:t>a significant increase is easily detected</w:t>
      </w:r>
      <w:r w:rsidR="00DD6823">
        <w:t>. Photon Map</w:t>
      </w:r>
      <w:r w:rsidR="00871A89">
        <w:t xml:space="preserve"> (without Caustic Photons)</w:t>
      </w:r>
      <w:r w:rsidR="00DD6823">
        <w:t xml:space="preserve"> rendering time is</w:t>
      </w:r>
      <w:ins w:id="83" w:author="Bruno Barbosa" w:date="2016-06-17T01:21:00Z">
        <w:r w:rsidR="00DD6823">
          <w:t>, in most cases,</w:t>
        </w:r>
      </w:ins>
      <w:del w:id="84" w:author="Bruno Barbosa" w:date="2016-06-17T01:21:00Z">
        <w:r w:rsidR="00DD6823" w:rsidDel="00DD6823">
          <w:delText>,</w:delText>
        </w:r>
      </w:del>
      <w:r w:rsidR="00DD6823">
        <w:t xml:space="preserve"> </w:t>
      </w:r>
      <w:del w:id="85" w:author="Bruno Barbosa" w:date="2016-06-17T01:21:00Z">
        <w:r w:rsidR="00DD6823" w:rsidDel="00DD6823">
          <w:delText>proximally,</w:delText>
        </w:r>
      </w:del>
      <w:ins w:id="86" w:author="Bruno Barbosa" w:date="2016-06-17T01:21:00Z">
        <w:r w:rsidR="00DD6823">
          <w:t>about</w:t>
        </w:r>
      </w:ins>
      <w:r w:rsidR="00DD6823">
        <w:t xml:space="preserve"> </w:t>
      </w:r>
      <w:r w:rsidR="00871A89">
        <w:t>35</w:t>
      </w:r>
      <w:r w:rsidR="00DD6823">
        <w:t xml:space="preserve"> times </w:t>
      </w:r>
      <w:del w:id="87" w:author="Rafael Antunes" w:date="2016-06-17T12:57:00Z">
        <w:r w:rsidR="00DD6823" w:rsidDel="00434AB1">
          <w:delText>bigger</w:delText>
        </w:r>
      </w:del>
      <w:ins w:id="88" w:author="Rafael Antunes" w:date="2016-06-17T12:57:00Z">
        <w:r w:rsidR="00434AB1">
          <w:t>greater</w:t>
        </w:r>
      </w:ins>
      <w:ins w:id="89" w:author="Bruno Barbosa" w:date="2016-06-17T01:22:00Z">
        <w:r w:rsidR="00F820C9">
          <w:t>.</w:t>
        </w:r>
      </w:ins>
      <w:r w:rsidR="00DD6823">
        <w:t xml:space="preserve"> </w:t>
      </w:r>
      <w:r w:rsidR="00A04F0A">
        <w:t xml:space="preserve">The reason behind this phenomenon is </w:t>
      </w:r>
      <w:del w:id="90"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91" w:author="Rafael Antunes" w:date="2016-06-17T13:02:00Z">
        <w:r w:rsidR="00185356" w:rsidDel="00872400">
          <w:delText>but</w:delText>
        </w:r>
      </w:del>
      <w:ins w:id="92" w:author="Rafael Antunes" w:date="2016-06-17T13:02:00Z">
        <w:r w:rsidR="00872400">
          <w:t>however</w:t>
        </w:r>
      </w:ins>
      <w:r w:rsidR="00185356">
        <w:t xml:space="preserve"> as there are no caustic </w:t>
      </w:r>
      <w:r w:rsidR="00872400">
        <w:t xml:space="preserve">photons, the shadow continues </w:t>
      </w:r>
      <w:del w:id="93" w:author="Rafael Antunes" w:date="2016-06-17T13:02:00Z">
        <w:r w:rsidR="00872400" w:rsidDel="00872400">
          <w:delText>wrongincorrect</w:delText>
        </w:r>
      </w:del>
      <w:ins w:id="94" w:author="Rafael Antunes" w:date="2016-06-17T13:02:00Z">
        <w:r w:rsidR="00872400">
          <w:t>unfitting.</w:t>
        </w:r>
      </w:ins>
    </w:p>
    <w:p w14:paraId="35259CD5" w14:textId="567767C1"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del w:id="95" w:author="Rafael Antunes" w:date="2016-06-17T13:01:00Z">
        <w:r w:rsidR="00A04F0A" w:rsidDel="00185356">
          <w:delText>.</w:delText>
        </w:r>
      </w:del>
    </w:p>
    <w:p w14:paraId="4ABB2D54" w14:textId="7F7C3299" w:rsidR="00A23BAE" w:rsidRDefault="00771B70" w:rsidP="00897136">
      <w:r>
        <w:rPr>
          <w:noProof/>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AF043D" w:rsidRPr="00F30349" w:rsidRDefault="00AF043D" w:rsidP="00D64ECF">
                              <w:pPr>
                                <w:pStyle w:val="Legenda"/>
                                <w:jc w:val="center"/>
                                <w:rPr>
                                  <w:noProof/>
                                </w:rPr>
                              </w:pPr>
                              <w:bookmarkStart w:id="96" w:name="_Ref453934608"/>
                              <w:r>
                                <w:t xml:space="preserve">Graph </w:t>
                              </w:r>
                              <w:fldSimple w:instr=" SEQ Graph \* ARABIC ">
                                <w:r>
                                  <w:rPr>
                                    <w:noProof/>
                                  </w:rPr>
                                  <w:t>3</w:t>
                                </w:r>
                              </w:fldSimple>
                              <w:bookmarkEnd w:id="96"/>
                              <w:r>
                                <w:t xml:space="preserve">. </w:t>
                              </w:r>
                              <w:r w:rsidRPr="00676BFF">
                                <w:t>Rendering time comparison</w:t>
                              </w:r>
                              <w:r>
                                <w:t xml:space="preserve"> between samplers using the photon map</w:t>
                              </w:r>
                              <w:r w:rsidRPr="00676BFF">
                                <w:t xml:space="preserve"> tracing surface integrator</w:t>
                              </w:r>
                              <w:ins w:id="97"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tAAAAZHJzL2VtYmVkZGluZ3MvTWljcm9zb2Z0X0V4Y2VsX1dvcmtzaGVldC54bHN4UEsDBBQA&#10;BgAIAAAAIQAHQn+r2QEAAJwK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MS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DVLRgxnAQAAMIlAAAUAAAAeGwvY2hhcnRzL3N0eWxlMS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">
                <v:shape id="Caixa de texto 32" o:spid="_x0000_s1056" type="#_x0000_t202" style="position:absolute;top:28289;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3E148F" w14:textId="4657EEB0" w:rsidR="00AF043D" w:rsidRPr="00F30349" w:rsidRDefault="00AF043D" w:rsidP="00D64ECF">
                        <w:pPr>
                          <w:pStyle w:val="Legenda"/>
                          <w:jc w:val="center"/>
                          <w:rPr>
                            <w:noProof/>
                          </w:rPr>
                        </w:pPr>
                        <w:bookmarkStart w:id="98" w:name="_Ref453934608"/>
                        <w:r>
                          <w:t xml:space="preserve">Graph </w:t>
                        </w:r>
                        <w:fldSimple w:instr=" SEQ Graph \* ARABIC ">
                          <w:r>
                            <w:rPr>
                              <w:noProof/>
                            </w:rPr>
                            <w:t>3</w:t>
                          </w:r>
                        </w:fldSimple>
                        <w:bookmarkEnd w:id="98"/>
                        <w:r>
                          <w:t xml:space="preserve">. </w:t>
                        </w:r>
                        <w:r w:rsidRPr="00676BFF">
                          <w:t>Rendering time comparison</w:t>
                        </w:r>
                        <w:r>
                          <w:t xml:space="preserve"> between samplers using the photon map</w:t>
                        </w:r>
                        <w:r w:rsidRPr="00676BFF">
                          <w:t xml:space="preserve"> tracing surface integrator</w:t>
                        </w:r>
                        <w:ins w:id="99"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">
                  <v:imagedata r:id="rId48" o:title=""/>
                  <o:lock v:ext="edit" aspectratio="f"/>
                </v:shape>
                <w10:wrap type="topAndBottom"/>
              </v:group>
              <o:OLEObject Type="Embed" ProgID="Excel.Chart.8" ShapeID="Chart 57" DrawAspect="Content" ObjectID="_1527708198" r:id="rId49">
                <o:FieldCodes>\s</o:FieldCodes>
              </o:OLEObject>
            </w:pict>
          </mc:Fallback>
        </mc:AlternateContent>
      </w:r>
      <w:del w:id="100" w:author="Rafael Antunes" w:date="2016-06-17T13:47:00Z">
        <w:r w:rsidR="00353C55" w:rsidDel="00771B70">
          <w:rPr>
            <w:noProof/>
          </w:rPr>
          <w:drawing>
            <wp:anchor distT="0" distB="0" distL="114300" distR="114300" simplePos="0" relativeHeight="251681792" behindDoc="0" locked="0" layoutInCell="1" allowOverlap="1" wp14:anchorId="19355A11" wp14:editId="1F70AB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del>
    </w:p>
    <w:p w14:paraId="61816FD6" w14:textId="3DAC531D" w:rsidR="00A23BAE" w:rsidRDefault="00872400">
      <w:pPr>
        <w:spacing w:line="259" w:lineRule="auto"/>
        <w:jc w:val="left"/>
        <w:pPrChange w:id="101" w:author="Rafael Antunes" w:date="2016-06-17T13:07:00Z">
          <w:pPr/>
        </w:pPrChange>
      </w:pPr>
      <w:ins w:id="102" w:author="Rafael Antunes" w:date="2016-06-17T13:07:00Z">
        <w:r>
          <w:br w:type="page"/>
        </w:r>
      </w:ins>
    </w:p>
    <w:p w14:paraId="56C8DC3A" w14:textId="72B57D80" w:rsidR="00AD0F38" w:rsidRDefault="00AD0F38" w:rsidP="00AD0F38">
      <w:pPr>
        <w:pStyle w:val="Cabealho3"/>
        <w:rPr>
          <w:ins w:id="103" w:author="Rafael Antunes" w:date="2016-06-17T13:05:00Z"/>
        </w:rPr>
      </w:pPr>
      <w:bookmarkStart w:id="104" w:name="_Toc453942928"/>
      <w:r>
        <w:lastRenderedPageBreak/>
        <w:t>Adaptive</w:t>
      </w:r>
      <w:bookmarkEnd w:id="104"/>
    </w:p>
    <w:p w14:paraId="7C1F8762" w14:textId="015AC8CD" w:rsidR="00872400" w:rsidRDefault="00872400">
      <w:pPr>
        <w:rPr>
          <w:ins w:id="105" w:author="Rafael Antunes" w:date="2016-06-17T13:05:00Z"/>
        </w:rPr>
        <w:pPrChange w:id="106" w:author="Rafael Antunes" w:date="2016-06-17T13:05:00Z">
          <w:pPr>
            <w:pStyle w:val="Cabealho3"/>
          </w:pPr>
        </w:pPrChange>
      </w:pPr>
      <w:r>
        <w:rPr>
          <w:noProof/>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AF043D" w:rsidRPr="00AA4A2D" w:rsidRDefault="00AF043D">
                              <w:pPr>
                                <w:pStyle w:val="Legenda"/>
                                <w:jc w:val="center"/>
                                <w:rPr>
                                  <w:noProof/>
                                </w:rPr>
                                <w:pPrChange w:id="107" w:author="Rafael Antunes" w:date="2016-06-17T13:07:00Z">
                                  <w:pPr/>
                                </w:pPrChange>
                              </w:pPr>
                              <w:bookmarkStart w:id="108" w:name="_Toc453942950"/>
                              <w:ins w:id="109" w:author="Rafael Antunes" w:date="2016-06-17T13:07:00Z">
                                <w:r>
                                  <w:t xml:space="preserve">Figure </w:t>
                                </w:r>
                                <w:r>
                                  <w:fldChar w:fldCharType="begin"/>
                                </w:r>
                                <w:r>
                                  <w:instrText xml:space="preserve"> SEQ Figure \* ARABIC </w:instrText>
                                </w:r>
                              </w:ins>
                              <w:r>
                                <w:fldChar w:fldCharType="separate"/>
                              </w:r>
                              <w:ins w:id="110" w:author="Rafael Antunes" w:date="2016-06-17T13:57:00Z">
                                <w:r>
                                  <w:rPr>
                                    <w:noProof/>
                                  </w:rPr>
                                  <w:t>9</w:t>
                                </w:r>
                              </w:ins>
                              <w:ins w:id="111" w:author="Rafael Antunes" w:date="2016-06-17T13:07:00Z">
                                <w:r>
                                  <w:fldChar w:fldCharType="end"/>
                                </w:r>
                              </w:ins>
                              <w:ins w:id="112" w:author="Rafael Antunes" w:date="2016-06-17T13:08:00Z">
                                <w:r>
                                  <w:t>. Scene rendered with photon mapping and a</w:t>
                                </w:r>
                              </w:ins>
                              <w:ins w:id="113" w:author="Rafael Antunes" w:date="2016-06-17T13:09:00Z">
                                <w:r>
                                  <w:t>n</w:t>
                                </w:r>
                              </w:ins>
                              <w:ins w:id="114" w:author="Rafael Antunes" w:date="2016-06-17T13:08:00Z">
                                <w:r>
                                  <w:t xml:space="preserve"> adaptive sampler.</w:t>
                                </w:r>
                              </w:ins>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">
                  <v:imagedata r:id="rId52" o:title="adaptative_128_256_photonmap_0_20000"/>
                  <v:path arrowok="t"/>
                </v:shape>
                <v:shape id="Text Box 34" o:spid="_x0000_s1060"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1E079B12" w14:textId="1D146355" w:rsidR="00AF043D" w:rsidRPr="00AA4A2D" w:rsidRDefault="00AF043D">
                        <w:pPr>
                          <w:pStyle w:val="Legenda"/>
                          <w:jc w:val="center"/>
                          <w:rPr>
                            <w:noProof/>
                          </w:rPr>
                          <w:pPrChange w:id="115" w:author="Rafael Antunes" w:date="2016-06-17T13:07:00Z">
                            <w:pPr/>
                          </w:pPrChange>
                        </w:pPr>
                        <w:bookmarkStart w:id="116" w:name="_Toc453942950"/>
                        <w:ins w:id="117" w:author="Rafael Antunes" w:date="2016-06-17T13:07:00Z">
                          <w:r>
                            <w:t xml:space="preserve">Figure </w:t>
                          </w:r>
                          <w:r>
                            <w:fldChar w:fldCharType="begin"/>
                          </w:r>
                          <w:r>
                            <w:instrText xml:space="preserve"> SEQ Figure \* ARABIC </w:instrText>
                          </w:r>
                        </w:ins>
                        <w:r>
                          <w:fldChar w:fldCharType="separate"/>
                        </w:r>
                        <w:ins w:id="118" w:author="Rafael Antunes" w:date="2016-06-17T13:57:00Z">
                          <w:r>
                            <w:rPr>
                              <w:noProof/>
                            </w:rPr>
                            <w:t>9</w:t>
                          </w:r>
                        </w:ins>
                        <w:ins w:id="119" w:author="Rafael Antunes" w:date="2016-06-17T13:07:00Z">
                          <w:r>
                            <w:fldChar w:fldCharType="end"/>
                          </w:r>
                        </w:ins>
                        <w:ins w:id="120" w:author="Rafael Antunes" w:date="2016-06-17T13:08:00Z">
                          <w:r>
                            <w:t>. Scene rendered with photon mapping and a</w:t>
                          </w:r>
                        </w:ins>
                        <w:ins w:id="121" w:author="Rafael Antunes" w:date="2016-06-17T13:09:00Z">
                          <w:r>
                            <w:t>n</w:t>
                          </w:r>
                        </w:ins>
                        <w:ins w:id="122" w:author="Rafael Antunes" w:date="2016-06-17T13:08:00Z">
                          <w:r>
                            <w:t xml:space="preserve"> adaptive sampler.</w:t>
                          </w:r>
                        </w:ins>
                        <w:bookmarkEnd w:id="116"/>
                      </w:p>
                    </w:txbxContent>
                  </v:textbox>
                </v:shape>
                <w10:wrap type="topAndBottom"/>
              </v:group>
            </w:pict>
          </mc:Fallback>
        </mc:AlternateContent>
      </w:r>
    </w:p>
    <w:p w14:paraId="014A8912" w14:textId="6A5BDF55" w:rsidR="00872400" w:rsidRPr="00872400" w:rsidRDefault="00872400">
      <w:pPr>
        <w:spacing w:line="259" w:lineRule="auto"/>
        <w:jc w:val="left"/>
        <w:pPrChange w:id="123" w:author="Rafael Antunes" w:date="2016-06-17T13:09:00Z">
          <w:pPr>
            <w:pStyle w:val="Cabealho3"/>
          </w:pPr>
        </w:pPrChange>
      </w:pPr>
      <w:ins w:id="124" w:author="Rafael Antunes" w:date="2016-06-17T13:09:00Z">
        <w:r>
          <w:br w:type="page"/>
        </w:r>
      </w:ins>
    </w:p>
    <w:p w14:paraId="70DC910A" w14:textId="23E9C19C" w:rsidR="00AD0F38" w:rsidRDefault="00AD0F38" w:rsidP="00303BE5">
      <w:pPr>
        <w:pStyle w:val="Cabealho3"/>
        <w:rPr>
          <w:ins w:id="125" w:author="Rafael Antunes" w:date="2016-06-17T13:05:00Z"/>
        </w:rPr>
      </w:pPr>
      <w:bookmarkStart w:id="126" w:name="_Toc453942929"/>
      <w:r>
        <w:lastRenderedPageBreak/>
        <w:t>Best Candidate</w:t>
      </w:r>
      <w:bookmarkEnd w:id="126"/>
    </w:p>
    <w:p w14:paraId="0738796E" w14:textId="5AACF374" w:rsidR="00872400" w:rsidRDefault="00872400">
      <w:pPr>
        <w:rPr>
          <w:ins w:id="127" w:author="Rafael Antunes" w:date="2016-06-17T13:05:00Z"/>
        </w:rPr>
        <w:pPrChange w:id="128" w:author="Rafael Antunes" w:date="2016-06-17T13:05:00Z">
          <w:pPr>
            <w:pStyle w:val="Cabealho3"/>
          </w:pPr>
        </w:pPrChange>
      </w:pPr>
      <w:r>
        <w:rPr>
          <w:noProof/>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AF043D" w:rsidRPr="00E14DFE" w:rsidRDefault="00AF043D">
                              <w:pPr>
                                <w:pStyle w:val="Legenda"/>
                                <w:jc w:val="center"/>
                                <w:rPr>
                                  <w:noProof/>
                                </w:rPr>
                                <w:pPrChange w:id="129" w:author="Rafael Antunes" w:date="2016-06-17T13:10:00Z">
                                  <w:pPr/>
                                </w:pPrChange>
                              </w:pPr>
                              <w:bookmarkStart w:id="130" w:name="_Toc453942951"/>
                              <w:ins w:id="131" w:author="Rafael Antunes" w:date="2016-06-17T13:10:00Z">
                                <w:r>
                                  <w:t xml:space="preserve">Figure </w:t>
                                </w:r>
                                <w:r>
                                  <w:fldChar w:fldCharType="begin"/>
                                </w:r>
                                <w:r>
                                  <w:instrText xml:space="preserve"> SEQ Figure \* ARABIC </w:instrText>
                                </w:r>
                              </w:ins>
                              <w:r>
                                <w:fldChar w:fldCharType="separate"/>
                              </w:r>
                              <w:ins w:id="132" w:author="Rafael Antunes" w:date="2016-06-17T13:57:00Z">
                                <w:r>
                                  <w:rPr>
                                    <w:noProof/>
                                  </w:rPr>
                                  <w:t>10</w:t>
                                </w:r>
                              </w:ins>
                              <w:ins w:id="133" w:author="Rafael Antunes" w:date="2016-06-17T13:10:00Z">
                                <w:r>
                                  <w:fldChar w:fldCharType="end"/>
                                </w:r>
                                <w:r>
                                  <w:t>. Scene rendered with photon mapping and a best candidate sampler.</w:t>
                                </w:r>
                              </w:ins>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">
                  <v:imagedata r:id="rId54" o:title="bestcandidate_256_photonmap_0_20000"/>
                  <v:path arrowok="t"/>
                </v:shape>
                <v:shape id="Text Box 37" o:spid="_x0000_s106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B22ECBC" w14:textId="1E733CE5" w:rsidR="00AF043D" w:rsidRPr="00E14DFE" w:rsidRDefault="00AF043D">
                        <w:pPr>
                          <w:pStyle w:val="Legenda"/>
                          <w:jc w:val="center"/>
                          <w:rPr>
                            <w:noProof/>
                          </w:rPr>
                          <w:pPrChange w:id="134" w:author="Rafael Antunes" w:date="2016-06-17T13:10:00Z">
                            <w:pPr/>
                          </w:pPrChange>
                        </w:pPr>
                        <w:bookmarkStart w:id="135" w:name="_Toc453942951"/>
                        <w:ins w:id="136" w:author="Rafael Antunes" w:date="2016-06-17T13:10:00Z">
                          <w:r>
                            <w:t xml:space="preserve">Figure </w:t>
                          </w:r>
                          <w:r>
                            <w:fldChar w:fldCharType="begin"/>
                          </w:r>
                          <w:r>
                            <w:instrText xml:space="preserve"> SEQ Figure \* ARABIC </w:instrText>
                          </w:r>
                        </w:ins>
                        <w:r>
                          <w:fldChar w:fldCharType="separate"/>
                        </w:r>
                        <w:ins w:id="137" w:author="Rafael Antunes" w:date="2016-06-17T13:57:00Z">
                          <w:r>
                            <w:rPr>
                              <w:noProof/>
                            </w:rPr>
                            <w:t>10</w:t>
                          </w:r>
                        </w:ins>
                        <w:ins w:id="138" w:author="Rafael Antunes" w:date="2016-06-17T13:10:00Z">
                          <w:r>
                            <w:fldChar w:fldCharType="end"/>
                          </w:r>
                          <w:r>
                            <w:t>. Scene rendered with photon mapping and a best candidate sampler.</w:t>
                          </w:r>
                        </w:ins>
                        <w:bookmarkEnd w:id="135"/>
                      </w:p>
                    </w:txbxContent>
                  </v:textbox>
                </v:shape>
                <w10:wrap type="topAndBottom"/>
              </v:group>
            </w:pict>
          </mc:Fallback>
        </mc:AlternateContent>
      </w:r>
    </w:p>
    <w:p w14:paraId="1C972C75" w14:textId="5A7D302A" w:rsidR="00872400" w:rsidRDefault="00872400">
      <w:pPr>
        <w:rPr>
          <w:ins w:id="139" w:author="Rafael Antunes" w:date="2016-06-17T13:05:00Z"/>
        </w:rPr>
        <w:pPrChange w:id="140" w:author="Rafael Antunes" w:date="2016-06-17T13:05:00Z">
          <w:pPr>
            <w:pStyle w:val="Cabealho3"/>
          </w:pPr>
        </w:pPrChange>
      </w:pPr>
    </w:p>
    <w:p w14:paraId="7AAD34BD" w14:textId="20A67173" w:rsidR="00872400" w:rsidRPr="00923314" w:rsidRDefault="00872400">
      <w:pPr>
        <w:spacing w:line="259" w:lineRule="auto"/>
        <w:jc w:val="left"/>
        <w:pPrChange w:id="141" w:author="Rafael Antunes" w:date="2016-06-17T13:09:00Z">
          <w:pPr>
            <w:pStyle w:val="Cabealho3"/>
          </w:pPr>
        </w:pPrChange>
      </w:pPr>
      <w:ins w:id="142" w:author="Rafael Antunes" w:date="2016-06-17T13:09:00Z">
        <w:r>
          <w:br w:type="page"/>
        </w:r>
      </w:ins>
    </w:p>
    <w:p w14:paraId="58B50F50" w14:textId="77777777" w:rsidR="00AD0F38" w:rsidRDefault="00AD0F38" w:rsidP="00AD0F38">
      <w:pPr>
        <w:pStyle w:val="Cabealho3"/>
        <w:rPr>
          <w:ins w:id="143" w:author="Rafael Antunes" w:date="2016-06-17T13:05:00Z"/>
        </w:rPr>
      </w:pPr>
      <w:bookmarkStart w:id="144" w:name="_Toc453942930"/>
      <w:proofErr w:type="spellStart"/>
      <w:r>
        <w:lastRenderedPageBreak/>
        <w:t>Halton</w:t>
      </w:r>
      <w:bookmarkEnd w:id="144"/>
      <w:proofErr w:type="spellEnd"/>
    </w:p>
    <w:p w14:paraId="4AE8E7AE" w14:textId="5C4B0CA6" w:rsidR="00872400" w:rsidRDefault="00C125F8">
      <w:pPr>
        <w:rPr>
          <w:ins w:id="145" w:author="Rafael Antunes" w:date="2016-06-17T13:05:00Z"/>
        </w:rPr>
        <w:pPrChange w:id="146" w:author="Rafael Antunes" w:date="2016-06-17T13:05:00Z">
          <w:pPr>
            <w:pStyle w:val="Cabealho3"/>
          </w:pPr>
        </w:pPrChange>
      </w:pPr>
      <w:r>
        <w:rPr>
          <w:noProof/>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AF043D" w:rsidRPr="002E01AE" w:rsidRDefault="00AF043D">
                              <w:pPr>
                                <w:pStyle w:val="Legenda"/>
                                <w:jc w:val="center"/>
                                <w:rPr>
                                  <w:noProof/>
                                </w:rPr>
                                <w:pPrChange w:id="147" w:author="Rafael Antunes" w:date="2016-06-17T13:11:00Z">
                                  <w:pPr/>
                                </w:pPrChange>
                              </w:pPr>
                              <w:bookmarkStart w:id="148" w:name="_Toc453942952"/>
                              <w:ins w:id="149" w:author="Rafael Antunes" w:date="2016-06-17T13:11:00Z">
                                <w:r>
                                  <w:t xml:space="preserve">Figure </w:t>
                                </w:r>
                                <w:r>
                                  <w:fldChar w:fldCharType="begin"/>
                                </w:r>
                                <w:r>
                                  <w:instrText xml:space="preserve"> SEQ Figure \* ARABIC </w:instrText>
                                </w:r>
                              </w:ins>
                              <w:r>
                                <w:fldChar w:fldCharType="separate"/>
                              </w:r>
                              <w:ins w:id="150" w:author="Rafael Antunes" w:date="2016-06-17T13:57:00Z">
                                <w:r>
                                  <w:rPr>
                                    <w:noProof/>
                                  </w:rPr>
                                  <w:t>11</w:t>
                                </w:r>
                              </w:ins>
                              <w:ins w:id="151" w:author="Rafael Antunes" w:date="2016-06-17T13:11:00Z">
                                <w:r>
                                  <w:fldChar w:fldCharType="end"/>
                                </w:r>
                                <w:r>
                                  <w:t xml:space="preserve">. Scene rendered with photon mapping and a </w:t>
                                </w:r>
                                <w:proofErr w:type="spellStart"/>
                                <w:r>
                                  <w:t>halton</w:t>
                                </w:r>
                                <w:proofErr w:type="spellEnd"/>
                                <w:r>
                                  <w:t xml:space="preserve"> sampler.</w:t>
                                </w:r>
                              </w:ins>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">
                  <v:imagedata r:id="rId56" o:title="halton_256_photonmap_0_20000"/>
                  <v:path arrowok="t"/>
                </v:shape>
                <v:shape id="Text Box 40" o:spid="_x0000_s106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3F6E8E" w14:textId="23B29754" w:rsidR="00AF043D" w:rsidRPr="002E01AE" w:rsidRDefault="00AF043D">
                        <w:pPr>
                          <w:pStyle w:val="Legenda"/>
                          <w:jc w:val="center"/>
                          <w:rPr>
                            <w:noProof/>
                          </w:rPr>
                          <w:pPrChange w:id="152" w:author="Rafael Antunes" w:date="2016-06-17T13:11:00Z">
                            <w:pPr/>
                          </w:pPrChange>
                        </w:pPr>
                        <w:bookmarkStart w:id="153" w:name="_Toc453942952"/>
                        <w:ins w:id="154" w:author="Rafael Antunes" w:date="2016-06-17T13:11:00Z">
                          <w:r>
                            <w:t xml:space="preserve">Figure </w:t>
                          </w:r>
                          <w:r>
                            <w:fldChar w:fldCharType="begin"/>
                          </w:r>
                          <w:r>
                            <w:instrText xml:space="preserve"> SEQ Figure \* ARABIC </w:instrText>
                          </w:r>
                        </w:ins>
                        <w:r>
                          <w:fldChar w:fldCharType="separate"/>
                        </w:r>
                        <w:ins w:id="155" w:author="Rafael Antunes" w:date="2016-06-17T13:57:00Z">
                          <w:r>
                            <w:rPr>
                              <w:noProof/>
                            </w:rPr>
                            <w:t>11</w:t>
                          </w:r>
                        </w:ins>
                        <w:ins w:id="156" w:author="Rafael Antunes" w:date="2016-06-17T13:11:00Z">
                          <w:r>
                            <w:fldChar w:fldCharType="end"/>
                          </w:r>
                          <w:r>
                            <w:t xml:space="preserve">. Scene rendered with photon mapping and a </w:t>
                          </w:r>
                          <w:proofErr w:type="spellStart"/>
                          <w:r>
                            <w:t>halton</w:t>
                          </w:r>
                          <w:proofErr w:type="spellEnd"/>
                          <w:r>
                            <w:t xml:space="preserve"> sampler.</w:t>
                          </w:r>
                        </w:ins>
                        <w:bookmarkEnd w:id="153"/>
                      </w:p>
                    </w:txbxContent>
                  </v:textbox>
                </v:shape>
                <w10:wrap type="topAndBottom"/>
              </v:group>
            </w:pict>
          </mc:Fallback>
        </mc:AlternateContent>
      </w:r>
    </w:p>
    <w:p w14:paraId="640CE7B5" w14:textId="7BA60332" w:rsidR="00872400" w:rsidRDefault="00872400">
      <w:pPr>
        <w:rPr>
          <w:ins w:id="157" w:author="Rafael Antunes" w:date="2016-06-17T13:05:00Z"/>
        </w:rPr>
        <w:pPrChange w:id="158" w:author="Rafael Antunes" w:date="2016-06-17T13:05:00Z">
          <w:pPr>
            <w:pStyle w:val="Cabealho3"/>
          </w:pPr>
        </w:pPrChange>
      </w:pPr>
    </w:p>
    <w:p w14:paraId="6E82D4C3" w14:textId="217DAED0" w:rsidR="00872400" w:rsidRPr="00923314" w:rsidRDefault="00C125F8">
      <w:pPr>
        <w:spacing w:line="259" w:lineRule="auto"/>
        <w:jc w:val="left"/>
        <w:pPrChange w:id="159" w:author="Rafael Antunes" w:date="2016-06-17T13:12:00Z">
          <w:pPr>
            <w:pStyle w:val="Cabealho3"/>
          </w:pPr>
        </w:pPrChange>
      </w:pPr>
      <w:ins w:id="160" w:author="Rafael Antunes" w:date="2016-06-17T13:10:00Z">
        <w:r>
          <w:br w:type="page"/>
        </w:r>
      </w:ins>
    </w:p>
    <w:p w14:paraId="35195272" w14:textId="77777777" w:rsidR="00AD0F38" w:rsidRDefault="00AD0F38" w:rsidP="00AD0F38">
      <w:pPr>
        <w:pStyle w:val="Cabealho3"/>
        <w:rPr>
          <w:ins w:id="161" w:author="Rafael Antunes" w:date="2016-06-17T13:05:00Z"/>
        </w:rPr>
      </w:pPr>
      <w:bookmarkStart w:id="162" w:name="_Toc453942931"/>
      <w:r>
        <w:lastRenderedPageBreak/>
        <w:t>Low Discrepancy</w:t>
      </w:r>
      <w:bookmarkEnd w:id="162"/>
    </w:p>
    <w:p w14:paraId="2D3C247D" w14:textId="2A16200B" w:rsidR="00872400" w:rsidRDefault="00626F64">
      <w:pPr>
        <w:rPr>
          <w:ins w:id="163" w:author="Rafael Antunes" w:date="2016-06-17T13:05:00Z"/>
        </w:rPr>
        <w:pPrChange w:id="164" w:author="Rafael Antunes" w:date="2016-06-17T13:05:00Z">
          <w:pPr>
            <w:pStyle w:val="Cabealho3"/>
          </w:pPr>
        </w:pPrChange>
      </w:pPr>
      <w:r>
        <w:rPr>
          <w:noProof/>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AF043D" w:rsidRPr="004E4999" w:rsidRDefault="00AF043D">
                              <w:pPr>
                                <w:pStyle w:val="Legenda"/>
                                <w:jc w:val="center"/>
                                <w:rPr>
                                  <w:noProof/>
                                </w:rPr>
                                <w:pPrChange w:id="165" w:author="Rafael Antunes" w:date="2016-06-17T13:12:00Z">
                                  <w:pPr/>
                                </w:pPrChange>
                              </w:pPr>
                              <w:bookmarkStart w:id="166" w:name="_Toc453942953"/>
                              <w:ins w:id="167" w:author="Rafael Antunes" w:date="2016-06-17T13:12:00Z">
                                <w:r>
                                  <w:t xml:space="preserve">Figure </w:t>
                                </w:r>
                                <w:r>
                                  <w:fldChar w:fldCharType="begin"/>
                                </w:r>
                                <w:r>
                                  <w:instrText xml:space="preserve"> SEQ Figure \* ARABIC </w:instrText>
                                </w:r>
                              </w:ins>
                              <w:r>
                                <w:fldChar w:fldCharType="separate"/>
                              </w:r>
                              <w:ins w:id="168" w:author="Rafael Antunes" w:date="2016-06-17T13:57:00Z">
                                <w:r>
                                  <w:rPr>
                                    <w:noProof/>
                                  </w:rPr>
                                  <w:t>12</w:t>
                                </w:r>
                              </w:ins>
                              <w:ins w:id="169" w:author="Rafael Antunes" w:date="2016-06-17T13:12:00Z">
                                <w:r>
                                  <w:fldChar w:fldCharType="end"/>
                                </w:r>
                                <w:r>
                                  <w:t>. Scene rendered with photon mapping and a low discrepancy sampler.</w:t>
                                </w:r>
                              </w:ins>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">
                  <v:imagedata r:id="rId58" o:title="lowdiscrepancy_256_photonmap_0_20000"/>
                  <v:path arrowok="t"/>
                </v:shape>
                <v:shape id="Text Box 43" o:spid="_x0000_s106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2D84AE1" w14:textId="2B54EC85" w:rsidR="00AF043D" w:rsidRPr="004E4999" w:rsidRDefault="00AF043D">
                        <w:pPr>
                          <w:pStyle w:val="Legenda"/>
                          <w:jc w:val="center"/>
                          <w:rPr>
                            <w:noProof/>
                          </w:rPr>
                          <w:pPrChange w:id="170" w:author="Rafael Antunes" w:date="2016-06-17T13:12:00Z">
                            <w:pPr/>
                          </w:pPrChange>
                        </w:pPr>
                        <w:bookmarkStart w:id="171" w:name="_Toc453942953"/>
                        <w:ins w:id="172" w:author="Rafael Antunes" w:date="2016-06-17T13:12:00Z">
                          <w:r>
                            <w:t xml:space="preserve">Figure </w:t>
                          </w:r>
                          <w:r>
                            <w:fldChar w:fldCharType="begin"/>
                          </w:r>
                          <w:r>
                            <w:instrText xml:space="preserve"> SEQ Figure \* ARABIC </w:instrText>
                          </w:r>
                        </w:ins>
                        <w:r>
                          <w:fldChar w:fldCharType="separate"/>
                        </w:r>
                        <w:ins w:id="173" w:author="Rafael Antunes" w:date="2016-06-17T13:57:00Z">
                          <w:r>
                            <w:rPr>
                              <w:noProof/>
                            </w:rPr>
                            <w:t>12</w:t>
                          </w:r>
                        </w:ins>
                        <w:ins w:id="174" w:author="Rafael Antunes" w:date="2016-06-17T13:12:00Z">
                          <w:r>
                            <w:fldChar w:fldCharType="end"/>
                          </w:r>
                          <w:r>
                            <w:t>. Scene rendered with photon mapping and a low discrepancy sampler.</w:t>
                          </w:r>
                        </w:ins>
                        <w:bookmarkEnd w:id="171"/>
                      </w:p>
                    </w:txbxContent>
                  </v:textbox>
                </v:shape>
                <w10:wrap type="topAndBottom"/>
              </v:group>
            </w:pict>
          </mc:Fallback>
        </mc:AlternateContent>
      </w:r>
    </w:p>
    <w:p w14:paraId="775091CB" w14:textId="500EAF44" w:rsidR="00872400" w:rsidRDefault="00872400">
      <w:pPr>
        <w:rPr>
          <w:ins w:id="175" w:author="Rafael Antunes" w:date="2016-06-17T13:05:00Z"/>
        </w:rPr>
        <w:pPrChange w:id="176" w:author="Rafael Antunes" w:date="2016-06-17T13:05:00Z">
          <w:pPr>
            <w:pStyle w:val="Cabealho3"/>
          </w:pPr>
        </w:pPrChange>
      </w:pPr>
    </w:p>
    <w:p w14:paraId="64A36DA6" w14:textId="3B2D0803" w:rsidR="00872400" w:rsidRPr="00923314" w:rsidRDefault="00626F64">
      <w:pPr>
        <w:spacing w:line="259" w:lineRule="auto"/>
        <w:jc w:val="left"/>
        <w:pPrChange w:id="177" w:author="Rafael Antunes" w:date="2016-06-17T13:13:00Z">
          <w:pPr>
            <w:pStyle w:val="Cabealho3"/>
          </w:pPr>
        </w:pPrChange>
      </w:pPr>
      <w:ins w:id="178" w:author="Rafael Antunes" w:date="2016-06-17T13:12:00Z">
        <w:r>
          <w:br w:type="page"/>
        </w:r>
      </w:ins>
    </w:p>
    <w:p w14:paraId="277CA5D9" w14:textId="77777777" w:rsidR="00AD0F38" w:rsidRDefault="00AD0F38" w:rsidP="00AD0F38">
      <w:pPr>
        <w:pStyle w:val="Cabealho3"/>
        <w:rPr>
          <w:ins w:id="179" w:author="Rafael Antunes" w:date="2016-06-17T13:05:00Z"/>
        </w:rPr>
      </w:pPr>
      <w:bookmarkStart w:id="180" w:name="_Toc453942932"/>
      <w:r>
        <w:lastRenderedPageBreak/>
        <w:t>Random</w:t>
      </w:r>
      <w:bookmarkEnd w:id="180"/>
    </w:p>
    <w:p w14:paraId="571827BE" w14:textId="4B77DA61" w:rsidR="00872400" w:rsidRDefault="00C63505">
      <w:pPr>
        <w:rPr>
          <w:ins w:id="181" w:author="Rafael Antunes" w:date="2016-06-17T13:05:00Z"/>
        </w:rPr>
        <w:pPrChange w:id="182" w:author="Rafael Antunes" w:date="2016-06-17T13:05:00Z">
          <w:pPr>
            <w:pStyle w:val="Cabealho3"/>
          </w:pPr>
        </w:pPrChange>
      </w:pPr>
      <w:r>
        <w:rPr>
          <w:noProof/>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AF043D" w:rsidRPr="006342E3" w:rsidRDefault="00AF043D">
                              <w:pPr>
                                <w:pStyle w:val="Legenda"/>
                                <w:jc w:val="center"/>
                                <w:rPr>
                                  <w:noProof/>
                                </w:rPr>
                                <w:pPrChange w:id="183" w:author="Rafael Antunes" w:date="2016-06-17T13:13:00Z">
                                  <w:pPr/>
                                </w:pPrChange>
                              </w:pPr>
                              <w:bookmarkStart w:id="184" w:name="_Toc453942954"/>
                              <w:ins w:id="185" w:author="Rafael Antunes" w:date="2016-06-17T13:13:00Z">
                                <w:r>
                                  <w:t xml:space="preserve">Figure </w:t>
                                </w:r>
                                <w:r>
                                  <w:fldChar w:fldCharType="begin"/>
                                </w:r>
                                <w:r>
                                  <w:instrText xml:space="preserve"> SEQ Figure \* ARABIC </w:instrText>
                                </w:r>
                              </w:ins>
                              <w:r>
                                <w:fldChar w:fldCharType="separate"/>
                              </w:r>
                              <w:ins w:id="186" w:author="Rafael Antunes" w:date="2016-06-17T13:57:00Z">
                                <w:r>
                                  <w:rPr>
                                    <w:noProof/>
                                  </w:rPr>
                                  <w:t>13</w:t>
                                </w:r>
                              </w:ins>
                              <w:ins w:id="187" w:author="Rafael Antunes" w:date="2016-06-17T13:13:00Z">
                                <w:r>
                                  <w:fldChar w:fldCharType="end"/>
                                </w:r>
                                <w:r>
                                  <w:t>. Scene rendered with photon mapping and a random sampler.</w:t>
                                </w:r>
                              </w:ins>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">
                  <v:imagedata r:id="rId60" o:title="random_256_photonmap_0_20000"/>
                  <v:path arrowok="t"/>
                </v:shape>
                <v:shape id="Text Box 46" o:spid="_x0000_s107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64BBB82" w14:textId="2713D304" w:rsidR="00AF043D" w:rsidRPr="006342E3" w:rsidRDefault="00AF043D">
                        <w:pPr>
                          <w:pStyle w:val="Legenda"/>
                          <w:jc w:val="center"/>
                          <w:rPr>
                            <w:noProof/>
                          </w:rPr>
                          <w:pPrChange w:id="188" w:author="Rafael Antunes" w:date="2016-06-17T13:13:00Z">
                            <w:pPr/>
                          </w:pPrChange>
                        </w:pPr>
                        <w:bookmarkStart w:id="189" w:name="_Toc453942954"/>
                        <w:ins w:id="190" w:author="Rafael Antunes" w:date="2016-06-17T13:13:00Z">
                          <w:r>
                            <w:t xml:space="preserve">Figure </w:t>
                          </w:r>
                          <w:r>
                            <w:fldChar w:fldCharType="begin"/>
                          </w:r>
                          <w:r>
                            <w:instrText xml:space="preserve"> SEQ Figure \* ARABIC </w:instrText>
                          </w:r>
                        </w:ins>
                        <w:r>
                          <w:fldChar w:fldCharType="separate"/>
                        </w:r>
                        <w:ins w:id="191" w:author="Rafael Antunes" w:date="2016-06-17T13:57:00Z">
                          <w:r>
                            <w:rPr>
                              <w:noProof/>
                            </w:rPr>
                            <w:t>13</w:t>
                          </w:r>
                        </w:ins>
                        <w:ins w:id="192" w:author="Rafael Antunes" w:date="2016-06-17T13:13:00Z">
                          <w:r>
                            <w:fldChar w:fldCharType="end"/>
                          </w:r>
                          <w:r>
                            <w:t>. Scene rendered with photon mapping and a random sampler.</w:t>
                          </w:r>
                        </w:ins>
                        <w:bookmarkEnd w:id="189"/>
                      </w:p>
                    </w:txbxContent>
                  </v:textbox>
                </v:shape>
                <w10:wrap type="topAndBottom"/>
              </v:group>
            </w:pict>
          </mc:Fallback>
        </mc:AlternateContent>
      </w:r>
    </w:p>
    <w:p w14:paraId="54B97685" w14:textId="1B2D463B" w:rsidR="00872400" w:rsidRDefault="00872400">
      <w:pPr>
        <w:rPr>
          <w:ins w:id="193" w:author="Rafael Antunes" w:date="2016-06-17T13:05:00Z"/>
        </w:rPr>
        <w:pPrChange w:id="194" w:author="Rafael Antunes" w:date="2016-06-17T13:05:00Z">
          <w:pPr>
            <w:pStyle w:val="Cabealho3"/>
          </w:pPr>
        </w:pPrChange>
      </w:pPr>
    </w:p>
    <w:p w14:paraId="158D8044" w14:textId="08A2E8ED" w:rsidR="00872400" w:rsidRPr="00923314" w:rsidRDefault="00C63505">
      <w:pPr>
        <w:spacing w:line="259" w:lineRule="auto"/>
        <w:jc w:val="left"/>
        <w:pPrChange w:id="195" w:author="Rafael Antunes" w:date="2016-06-17T13:14:00Z">
          <w:pPr>
            <w:pStyle w:val="Cabealho3"/>
          </w:pPr>
        </w:pPrChange>
      </w:pPr>
      <w:ins w:id="196" w:author="Rafael Antunes" w:date="2016-06-17T13:13:00Z">
        <w:r>
          <w:br w:type="page"/>
        </w:r>
      </w:ins>
    </w:p>
    <w:p w14:paraId="73F345C7" w14:textId="0E692591" w:rsidR="00AD0F38" w:rsidRDefault="00AD0F38" w:rsidP="00AD0F38">
      <w:pPr>
        <w:pStyle w:val="Cabealho3"/>
        <w:rPr>
          <w:ins w:id="197" w:author="Rafael Antunes" w:date="2016-06-17T13:15:00Z"/>
        </w:rPr>
      </w:pPr>
      <w:bookmarkStart w:id="198" w:name="_Toc453942933"/>
      <w:r>
        <w:lastRenderedPageBreak/>
        <w:t>Stratified</w:t>
      </w:r>
      <w:bookmarkEnd w:id="198"/>
    </w:p>
    <w:p w14:paraId="325A1304" w14:textId="72D2E837" w:rsidR="00DA197E" w:rsidRPr="00923314" w:rsidRDefault="00DA197E">
      <w:pPr>
        <w:rPr>
          <w:ins w:id="199" w:author="Rafael Antunes" w:date="2016-06-17T13:05:00Z"/>
        </w:rPr>
        <w:pPrChange w:id="200" w:author="Rafael Antunes" w:date="2016-06-17T13:15:00Z">
          <w:pPr>
            <w:pStyle w:val="Cabealho3"/>
          </w:pPr>
        </w:pPrChange>
      </w:pPr>
      <w:r>
        <w:rPr>
          <w:noProof/>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AF043D" w:rsidRPr="009D1A98" w:rsidRDefault="00AF043D">
                              <w:pPr>
                                <w:pStyle w:val="Legenda"/>
                                <w:jc w:val="center"/>
                                <w:rPr>
                                  <w:noProof/>
                                </w:rPr>
                                <w:pPrChange w:id="201" w:author="Rafael Antunes" w:date="2016-06-17T13:15:00Z">
                                  <w:pPr/>
                                </w:pPrChange>
                              </w:pPr>
                              <w:bookmarkStart w:id="202" w:name="_Toc453942955"/>
                              <w:ins w:id="203" w:author="Rafael Antunes" w:date="2016-06-17T13:15:00Z">
                                <w:r>
                                  <w:t xml:space="preserve">Figure </w:t>
                                </w:r>
                                <w:r>
                                  <w:fldChar w:fldCharType="begin"/>
                                </w:r>
                                <w:r>
                                  <w:instrText xml:space="preserve"> SEQ Figure \* ARABIC </w:instrText>
                                </w:r>
                              </w:ins>
                              <w:r>
                                <w:fldChar w:fldCharType="separate"/>
                              </w:r>
                              <w:ins w:id="204" w:author="Rafael Antunes" w:date="2016-06-17T13:57:00Z">
                                <w:r>
                                  <w:rPr>
                                    <w:noProof/>
                                  </w:rPr>
                                  <w:t>14</w:t>
                                </w:r>
                              </w:ins>
                              <w:ins w:id="205" w:author="Rafael Antunes" w:date="2016-06-17T13:15:00Z">
                                <w:r>
                                  <w:fldChar w:fldCharType="end"/>
                                </w:r>
                                <w:r>
                                  <w:t>. Scene rendered with photon mapping and a stratified sampler.</w:t>
                                </w:r>
                              </w:ins>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">
                  <v:imagedata r:id="rId62" o:title="stratified_16_16_true_photonmap_0_20000"/>
                  <v:path arrowok="t"/>
                </v:shape>
                <v:shape id="Text Box 49" o:spid="_x0000_s1075" type="#_x0000_t202" style="position:absolute;top:56769;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7076F8C" w14:textId="15F24C2C" w:rsidR="00AF043D" w:rsidRPr="009D1A98" w:rsidRDefault="00AF043D">
                        <w:pPr>
                          <w:pStyle w:val="Legenda"/>
                          <w:jc w:val="center"/>
                          <w:rPr>
                            <w:noProof/>
                          </w:rPr>
                          <w:pPrChange w:id="206" w:author="Rafael Antunes" w:date="2016-06-17T13:15:00Z">
                            <w:pPr/>
                          </w:pPrChange>
                        </w:pPr>
                        <w:bookmarkStart w:id="207" w:name="_Toc453942955"/>
                        <w:ins w:id="208" w:author="Rafael Antunes" w:date="2016-06-17T13:15:00Z">
                          <w:r>
                            <w:t xml:space="preserve">Figure </w:t>
                          </w:r>
                          <w:r>
                            <w:fldChar w:fldCharType="begin"/>
                          </w:r>
                          <w:r>
                            <w:instrText xml:space="preserve"> SEQ Figure \* ARABIC </w:instrText>
                          </w:r>
                        </w:ins>
                        <w:r>
                          <w:fldChar w:fldCharType="separate"/>
                        </w:r>
                        <w:ins w:id="209" w:author="Rafael Antunes" w:date="2016-06-17T13:57:00Z">
                          <w:r>
                            <w:rPr>
                              <w:noProof/>
                            </w:rPr>
                            <w:t>14</w:t>
                          </w:r>
                        </w:ins>
                        <w:ins w:id="210" w:author="Rafael Antunes" w:date="2016-06-17T13:15:00Z">
                          <w:r>
                            <w:fldChar w:fldCharType="end"/>
                          </w:r>
                          <w:r>
                            <w:t>. Scene rendered with photon mapping and a stratified sampler.</w:t>
                          </w:r>
                        </w:ins>
                        <w:bookmarkEnd w:id="207"/>
                      </w:p>
                    </w:txbxContent>
                  </v:textbox>
                </v:shape>
                <w10:wrap type="topAndBottom" anchorx="margin"/>
              </v:group>
            </w:pict>
          </mc:Fallback>
        </mc:AlternateContent>
      </w:r>
    </w:p>
    <w:p w14:paraId="65585346" w14:textId="68E061D9" w:rsidR="00872400" w:rsidDel="0053033D" w:rsidRDefault="00872400" w:rsidP="00897136">
      <w:pPr>
        <w:rPr>
          <w:del w:id="211" w:author="Rafael Antunes" w:date="2016-06-17T13:15:00Z"/>
        </w:rPr>
      </w:pPr>
    </w:p>
    <w:p w14:paraId="0316BAB2" w14:textId="77777777" w:rsidR="0053033D" w:rsidRDefault="0053033D">
      <w:pPr>
        <w:spacing w:line="259" w:lineRule="auto"/>
        <w:jc w:val="left"/>
        <w:rPr>
          <w:ins w:id="212" w:author="Rafael Antunes" w:date="2016-06-17T13:21:00Z"/>
        </w:rPr>
        <w:pPrChange w:id="213" w:author="Rafael Antunes" w:date="2016-06-17T13:21:00Z">
          <w:pPr/>
        </w:pPrChange>
      </w:pPr>
    </w:p>
    <w:p w14:paraId="6BFD4AE5" w14:textId="47F2EA3D" w:rsidR="00AD0F38" w:rsidDel="0053033D" w:rsidRDefault="0053033D">
      <w:pPr>
        <w:spacing w:line="259" w:lineRule="auto"/>
        <w:jc w:val="left"/>
        <w:rPr>
          <w:del w:id="214" w:author="Rafael Antunes" w:date="2016-06-17T13:21:00Z"/>
        </w:rPr>
        <w:pPrChange w:id="215" w:author="Rafael Antunes" w:date="2016-06-17T13:21:00Z">
          <w:pPr/>
        </w:pPrChange>
      </w:pPr>
      <w:ins w:id="216" w:author="Rafael Antunes" w:date="2016-06-17T13:21:00Z">
        <w:r>
          <w:br w:type="page"/>
        </w:r>
      </w:ins>
    </w:p>
    <w:p w14:paraId="467D190B" w14:textId="77777777" w:rsidR="00897136" w:rsidDel="0053033D" w:rsidRDefault="00897136" w:rsidP="00897136">
      <w:pPr>
        <w:rPr>
          <w:del w:id="217" w:author="Rafael Antunes" w:date="2016-06-17T13:15:00Z"/>
        </w:rPr>
      </w:pPr>
    </w:p>
    <w:p w14:paraId="0DE46354" w14:textId="18EE6770" w:rsidR="0053033D" w:rsidRPr="00AD0F38" w:rsidRDefault="0053033D" w:rsidP="0053033D">
      <w:pPr>
        <w:pStyle w:val="Cabealho2"/>
        <w:rPr>
          <w:ins w:id="218" w:author="Rafael Antunes" w:date="2016-06-17T13:21:00Z"/>
        </w:rPr>
      </w:pPr>
      <w:bookmarkStart w:id="219" w:name="_Toc453942934"/>
      <w:ins w:id="220" w:author="Rafael Antunes" w:date="2016-06-17T13:21:00Z">
        <w:r>
          <w:t xml:space="preserve">Photon Map </w:t>
        </w:r>
        <w:proofErr w:type="gramStart"/>
        <w:r>
          <w:t>With</w:t>
        </w:r>
        <w:proofErr w:type="gramEnd"/>
        <w:r>
          <w:t xml:space="preserve"> Caustic Photons</w:t>
        </w:r>
        <w:bookmarkEnd w:id="219"/>
      </w:ins>
    </w:p>
    <w:p w14:paraId="11DB4EA1" w14:textId="2820D764" w:rsidR="0053033D" w:rsidRDefault="0037714E" w:rsidP="00BF098D">
      <w:pPr>
        <w:spacing w:line="276" w:lineRule="auto"/>
        <w:rPr>
          <w:ins w:id="221" w:author="Rafael Antunes" w:date="2016-06-17T13:27:00Z"/>
        </w:rPr>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r w:rsidR="005F04C1">
        <w:t>Graph 4 shows that the times are very similar for any Sampler, not differing more than 1 minute.</w:t>
      </w:r>
    </w:p>
    <w:p w14:paraId="36EE4127" w14:textId="1F906C20" w:rsidR="00101E45" w:rsidRDefault="00BF098D" w:rsidP="00BF098D">
      <w:pPr>
        <w:spacing w:line="276" w:lineRule="auto"/>
        <w:rPr>
          <w:ins w:id="222" w:author="Rafael Antunes" w:date="2016-06-17T13:27:00Z"/>
        </w:rPr>
      </w:pPr>
      <w:r>
        <w:tab/>
        <w:t>Finally, the rendered image has caustics shadows, although they are not as we were guessing. According with the reference image, the caustic shadows must be much more well-defined, and not so glossy. Maybe this problem can be solved b</w:t>
      </w:r>
      <w:r w:rsidR="00DC5C5F">
        <w:t xml:space="preserve">y changing the values of the variables that we considered as static. </w:t>
      </w:r>
      <w:r>
        <w:t>The previous problems related with the intersection of the planes, still persist, even on the reference image.</w:t>
      </w:r>
    </w:p>
    <w:p w14:paraId="071949A9" w14:textId="6926EDCC" w:rsidR="00101E45" w:rsidRDefault="0037714E">
      <w:pPr>
        <w:spacing w:line="259" w:lineRule="auto"/>
        <w:jc w:val="left"/>
        <w:rPr>
          <w:ins w:id="223" w:author="Rafael Antunes" w:date="2016-06-17T13:21:00Z"/>
        </w:rPr>
        <w:pPrChange w:id="224" w:author="Rafael Antunes" w:date="2016-06-17T13:27:00Z">
          <w:pPr/>
        </w:pPrChange>
      </w:pPr>
      <w:r>
        <w:rPr>
          <w:noProof/>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AF043D" w:rsidRPr="00C54DBB" w:rsidRDefault="00AF043D">
                              <w:pPr>
                                <w:pStyle w:val="Legenda"/>
                                <w:jc w:val="center"/>
                                <w:rPr>
                                  <w:noProof/>
                                </w:rPr>
                                <w:pPrChange w:id="225" w:author="Rafael Antunes" w:date="2016-06-17T13:48:00Z">
                                  <w:pPr/>
                                </w:pPrChange>
                              </w:pPr>
                              <w:ins w:id="226" w:author="Rafael Antunes" w:date="2016-06-17T13:48:00Z">
                                <w:r>
                                  <w:t xml:space="preserve">Graph </w:t>
                                </w:r>
                                <w:r>
                                  <w:fldChar w:fldCharType="begin"/>
                                </w:r>
                                <w:r>
                                  <w:instrText xml:space="preserve"> SEQ Graph \* ARABIC </w:instrText>
                                </w:r>
                              </w:ins>
                              <w:r>
                                <w:fldChar w:fldCharType="separate"/>
                              </w:r>
                              <w:r>
                                <w:rPr>
                                  <w:noProof/>
                                </w:rPr>
                                <w:t>4</w:t>
                              </w:r>
                              <w:ins w:id="227" w:author="Rafael Antunes" w:date="2016-06-17T13:48:00Z">
                                <w:r>
                                  <w:fldChar w:fldCharType="end"/>
                                </w:r>
                                <w:r>
                                  <w:t xml:space="preserve">. </w:t>
                                </w:r>
                              </w:ins>
                              <w:ins w:id="228"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N5BFtmK&#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">
                <v:shape id="Chart 59" o:spid="_x0000_s107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">
                  <v:imagedata r:id="rId64" o:title=""/>
                  <o:lock v:ext="edit" aspectratio="f"/>
                </v:shape>
                <v:shape id="Text Box 60" o:spid="_x0000_s1078" type="#_x0000_t202" style="position:absolute;top:28003;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9C1C1AA" w14:textId="31F74570" w:rsidR="00AF043D" w:rsidRPr="00C54DBB" w:rsidRDefault="00AF043D">
                        <w:pPr>
                          <w:pStyle w:val="Legenda"/>
                          <w:jc w:val="center"/>
                          <w:rPr>
                            <w:noProof/>
                          </w:rPr>
                          <w:pPrChange w:id="229" w:author="Rafael Antunes" w:date="2016-06-17T13:48:00Z">
                            <w:pPr/>
                          </w:pPrChange>
                        </w:pPr>
                        <w:ins w:id="230" w:author="Rafael Antunes" w:date="2016-06-17T13:48:00Z">
                          <w:r>
                            <w:t xml:space="preserve">Graph </w:t>
                          </w:r>
                          <w:r>
                            <w:fldChar w:fldCharType="begin"/>
                          </w:r>
                          <w:r>
                            <w:instrText xml:space="preserve"> SEQ Graph \* ARABIC </w:instrText>
                          </w:r>
                        </w:ins>
                        <w:r>
                          <w:fldChar w:fldCharType="separate"/>
                        </w:r>
                        <w:r>
                          <w:rPr>
                            <w:noProof/>
                          </w:rPr>
                          <w:t>4</w:t>
                        </w:r>
                        <w:ins w:id="231" w:author="Rafael Antunes" w:date="2016-06-17T13:48:00Z">
                          <w:r>
                            <w:fldChar w:fldCharType="end"/>
                          </w:r>
                          <w:r>
                            <w:t xml:space="preserve">. </w:t>
                          </w:r>
                        </w:ins>
                        <w:ins w:id="232"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v:textbox>
                </v:shape>
                <w10:wrap type="topAndBottom" anchorx="margin"/>
              </v:group>
              <o:OLEObject Type="Embed" ProgID="Excel.Chart.8" ShapeID="Chart 59" DrawAspect="Content" ObjectID="_1527708201" r:id="rId65">
                <o:FieldCodes>\s</o:FieldCodes>
              </o:OLEObject>
            </w:pict>
          </mc:Fallback>
        </mc:AlternateContent>
      </w:r>
      <w:ins w:id="233" w:author="Rafael Antunes" w:date="2016-06-17T13:27:00Z">
        <w:r w:rsidR="00101E45">
          <w:br w:type="page"/>
        </w:r>
      </w:ins>
    </w:p>
    <w:p w14:paraId="256424CC" w14:textId="437D5ED4" w:rsidR="0053033D" w:rsidRDefault="00101E45">
      <w:pPr>
        <w:pStyle w:val="Cabealho3"/>
        <w:rPr>
          <w:ins w:id="234" w:author="Rafael Antunes" w:date="2016-06-17T13:27:00Z"/>
        </w:rPr>
        <w:pPrChange w:id="235" w:author="Rafael Antunes" w:date="2016-06-17T13:56:00Z">
          <w:pPr/>
        </w:pPrChange>
      </w:pPr>
      <w:bookmarkStart w:id="236" w:name="_Toc453942935"/>
      <w:ins w:id="237" w:author="Rafael Antunes" w:date="2016-06-17T13:30:00Z">
        <w:r>
          <w:lastRenderedPageBreak/>
          <w:t>Best Candidate</w:t>
        </w:r>
      </w:ins>
      <w:bookmarkEnd w:id="236"/>
    </w:p>
    <w:p w14:paraId="715193E5" w14:textId="5AC7D102" w:rsidR="00101E45" w:rsidRDefault="00771B70">
      <w:pPr>
        <w:rPr>
          <w:ins w:id="238" w:author="Rafael Antunes" w:date="2016-06-17T13:27:00Z"/>
        </w:rPr>
      </w:pPr>
      <w:ins w:id="239" w:author="Rafael Antunes" w:date="2016-06-17T13:30:00Z">
        <w:r w:rsidRPr="00101E45">
          <w:rPr>
            <w:noProof/>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pPr>
        <w:rPr>
          <w:ins w:id="240" w:author="Rafael Antunes" w:date="2016-06-17T13:27:00Z"/>
        </w:rPr>
      </w:pPr>
      <w:ins w:id="241" w:author="Rafael Antunes" w:date="2016-06-17T13:30:00Z">
        <w:r>
          <w:rPr>
            <w:noProof/>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AF043D" w:rsidRPr="002C0A98" w:rsidRDefault="00AF043D">
                              <w:pPr>
                                <w:pStyle w:val="Legenda"/>
                                <w:jc w:val="center"/>
                                <w:rPr>
                                  <w:noProof/>
                                </w:rPr>
                                <w:pPrChange w:id="242" w:author="Rafael Antunes" w:date="2016-06-17T13:30:00Z">
                                  <w:pPr/>
                                </w:pPrChange>
                              </w:pPr>
                              <w:bookmarkStart w:id="243" w:name="_Toc453942956"/>
                              <w:ins w:id="244" w:author="Rafael Antunes" w:date="2016-06-17T13:30:00Z">
                                <w:r>
                                  <w:t xml:space="preserve">Figure </w:t>
                                </w:r>
                                <w:r>
                                  <w:fldChar w:fldCharType="begin"/>
                                </w:r>
                                <w:r>
                                  <w:instrText xml:space="preserve"> SEQ Figure \* ARABIC </w:instrText>
                                </w:r>
                              </w:ins>
                              <w:r>
                                <w:fldChar w:fldCharType="separate"/>
                              </w:r>
                              <w:ins w:id="245" w:author="Rafael Antunes" w:date="2016-06-17T13:57:00Z">
                                <w:r>
                                  <w:rPr>
                                    <w:noProof/>
                                  </w:rPr>
                                  <w:t>15</w:t>
                                </w:r>
                              </w:ins>
                              <w:ins w:id="246" w:author="Rafael Antunes" w:date="2016-06-17T13:30:00Z">
                                <w:r>
                                  <w:fldChar w:fldCharType="end"/>
                                </w:r>
                                <w:r>
                                  <w:t>. Scene rendered with photon mapping</w:t>
                                </w:r>
                              </w:ins>
                              <w:ins w:id="247" w:author="Rafael Antunes" w:date="2016-06-17T13:35:00Z">
                                <w:r>
                                  <w:t xml:space="preserve"> (with caustic photons)</w:t>
                                </w:r>
                              </w:ins>
                              <w:ins w:id="248" w:author="Rafael Antunes" w:date="2016-06-17T13:30:00Z">
                                <w:r>
                                  <w:t xml:space="preserve"> and a </w:t>
                                </w:r>
                              </w:ins>
                              <w:ins w:id="249" w:author="Rafael Antunes" w:date="2016-06-17T13:32:00Z">
                                <w:r>
                                  <w:t>best candidate</w:t>
                                </w:r>
                              </w:ins>
                              <w:ins w:id="250" w:author="Rafael Antunes" w:date="2016-06-17T13:30:00Z">
                                <w:r>
                                  <w:t xml:space="preserve"> sampler.</w:t>
                                </w:r>
                              </w:ins>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AF043D" w:rsidRPr="002C0A98" w:rsidRDefault="00AF043D">
                        <w:pPr>
                          <w:pStyle w:val="Legenda"/>
                          <w:jc w:val="center"/>
                          <w:rPr>
                            <w:noProof/>
                          </w:rPr>
                          <w:pPrChange w:id="251" w:author="Rafael Antunes" w:date="2016-06-17T13:30:00Z">
                            <w:pPr/>
                          </w:pPrChange>
                        </w:pPr>
                        <w:bookmarkStart w:id="252" w:name="_Toc453942956"/>
                        <w:ins w:id="253" w:author="Rafael Antunes" w:date="2016-06-17T13:30:00Z">
                          <w:r>
                            <w:t xml:space="preserve">Figure </w:t>
                          </w:r>
                          <w:r>
                            <w:fldChar w:fldCharType="begin"/>
                          </w:r>
                          <w:r>
                            <w:instrText xml:space="preserve"> SEQ Figure \* ARABIC </w:instrText>
                          </w:r>
                        </w:ins>
                        <w:r>
                          <w:fldChar w:fldCharType="separate"/>
                        </w:r>
                        <w:ins w:id="254" w:author="Rafael Antunes" w:date="2016-06-17T13:57:00Z">
                          <w:r>
                            <w:rPr>
                              <w:noProof/>
                            </w:rPr>
                            <w:t>15</w:t>
                          </w:r>
                        </w:ins>
                        <w:ins w:id="255" w:author="Rafael Antunes" w:date="2016-06-17T13:30:00Z">
                          <w:r>
                            <w:fldChar w:fldCharType="end"/>
                          </w:r>
                          <w:r>
                            <w:t>. Scene rendered with photon mapping</w:t>
                          </w:r>
                        </w:ins>
                        <w:ins w:id="256" w:author="Rafael Antunes" w:date="2016-06-17T13:35:00Z">
                          <w:r>
                            <w:t xml:space="preserve"> (with caustic photons)</w:t>
                          </w:r>
                        </w:ins>
                        <w:ins w:id="257" w:author="Rafael Antunes" w:date="2016-06-17T13:30:00Z">
                          <w:r>
                            <w:t xml:space="preserve"> and a </w:t>
                          </w:r>
                        </w:ins>
                        <w:ins w:id="258" w:author="Rafael Antunes" w:date="2016-06-17T13:32:00Z">
                          <w:r>
                            <w:t>best candidate</w:t>
                          </w:r>
                        </w:ins>
                        <w:ins w:id="259" w:author="Rafael Antunes" w:date="2016-06-17T13:30:00Z">
                          <w:r>
                            <w:t xml:space="preserve"> sampler.</w:t>
                          </w:r>
                        </w:ins>
                        <w:bookmarkEnd w:id="252"/>
                      </w:p>
                    </w:txbxContent>
                  </v:textbox>
                  <w10:wrap type="topAndBottom"/>
                </v:shape>
              </w:pict>
            </mc:Fallback>
          </mc:AlternateContent>
        </w:r>
      </w:ins>
    </w:p>
    <w:p w14:paraId="7C9D3B06" w14:textId="54173F5C" w:rsidR="00101E45" w:rsidRDefault="00101E45">
      <w:pPr>
        <w:spacing w:line="259" w:lineRule="auto"/>
        <w:jc w:val="left"/>
        <w:rPr>
          <w:ins w:id="260" w:author="Rafael Antunes" w:date="2016-06-17T13:27:00Z"/>
        </w:rPr>
      </w:pPr>
      <w:ins w:id="261" w:author="Rafael Antunes" w:date="2016-06-17T13:27:00Z">
        <w:r>
          <w:br w:type="page"/>
        </w:r>
      </w:ins>
    </w:p>
    <w:p w14:paraId="1AE69819" w14:textId="60C2227F" w:rsidR="00101E45" w:rsidRDefault="00101E45">
      <w:pPr>
        <w:pStyle w:val="Cabealho3"/>
        <w:rPr>
          <w:ins w:id="262" w:author="Rafael Antunes" w:date="2016-06-17T13:34:00Z"/>
        </w:rPr>
        <w:pPrChange w:id="263" w:author="Rafael Antunes" w:date="2016-06-17T13:56:00Z">
          <w:pPr/>
        </w:pPrChange>
      </w:pPr>
      <w:bookmarkStart w:id="264" w:name="_Toc453942936"/>
      <w:proofErr w:type="spellStart"/>
      <w:ins w:id="265" w:author="Rafael Antunes" w:date="2016-06-17T13:34:00Z">
        <w:r>
          <w:lastRenderedPageBreak/>
          <w:t>Halton</w:t>
        </w:r>
        <w:bookmarkEnd w:id="264"/>
        <w:proofErr w:type="spellEnd"/>
      </w:ins>
    </w:p>
    <w:p w14:paraId="16589E6B" w14:textId="77777777" w:rsidR="00101E45" w:rsidRDefault="00101E45">
      <w:pPr>
        <w:rPr>
          <w:ins w:id="266" w:author="Rafael Antunes" w:date="2016-06-17T13:34:00Z"/>
        </w:rPr>
      </w:pPr>
    </w:p>
    <w:p w14:paraId="12B241C0" w14:textId="61C7FEE9" w:rsidR="00101E45" w:rsidRPr="00101E45" w:rsidRDefault="00101E45">
      <w:pPr>
        <w:rPr>
          <w:ins w:id="267" w:author="Rafael Antunes" w:date="2016-06-17T13:21:00Z"/>
        </w:rPr>
      </w:pPr>
      <w:ins w:id="268" w:author="Rafael Antunes" w:date="2016-06-17T13:34:00Z">
        <w:r>
          <w:rPr>
            <w:noProof/>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AF043D" w:rsidRPr="006C7D22" w:rsidRDefault="00AF043D">
                              <w:pPr>
                                <w:pStyle w:val="Legenda"/>
                                <w:jc w:val="center"/>
                                <w:rPr>
                                  <w:noProof/>
                                </w:rPr>
                                <w:pPrChange w:id="269" w:author="Rafael Antunes" w:date="2016-06-17T13:34:00Z">
                                  <w:pPr/>
                                </w:pPrChange>
                              </w:pPr>
                              <w:bookmarkStart w:id="270" w:name="_Toc453942957"/>
                              <w:ins w:id="271" w:author="Rafael Antunes" w:date="2016-06-17T13:34:00Z">
                                <w:r>
                                  <w:t xml:space="preserve">Figure </w:t>
                                </w:r>
                                <w:r>
                                  <w:fldChar w:fldCharType="begin"/>
                                </w:r>
                                <w:r>
                                  <w:instrText xml:space="preserve"> SEQ Figure \* ARABIC </w:instrText>
                                </w:r>
                              </w:ins>
                              <w:r>
                                <w:fldChar w:fldCharType="separate"/>
                              </w:r>
                              <w:ins w:id="272" w:author="Rafael Antunes" w:date="2016-06-17T13:57:00Z">
                                <w:r>
                                  <w:rPr>
                                    <w:noProof/>
                                  </w:rPr>
                                  <w:t>16</w:t>
                                </w:r>
                              </w:ins>
                              <w:ins w:id="273" w:author="Rafael Antunes" w:date="2016-06-17T13:34:00Z">
                                <w:r>
                                  <w:fldChar w:fldCharType="end"/>
                                </w:r>
                              </w:ins>
                              <w:ins w:id="274" w:author="Rafael Antunes" w:date="2016-06-17T13:35:00Z">
                                <w:r>
                                  <w:t xml:space="preserve">. Scene rendered with photon mapping (with caustic photons) and a </w:t>
                                </w:r>
                                <w:proofErr w:type="spellStart"/>
                                <w:r>
                                  <w:t>halton</w:t>
                                </w:r>
                                <w:proofErr w:type="spellEnd"/>
                                <w:r>
                                  <w:t xml:space="preserve"> sampler.</w:t>
                                </w:r>
                              </w:ins>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AF043D" w:rsidRPr="006C7D22" w:rsidRDefault="00AF043D">
                        <w:pPr>
                          <w:pStyle w:val="Legenda"/>
                          <w:jc w:val="center"/>
                          <w:rPr>
                            <w:noProof/>
                          </w:rPr>
                          <w:pPrChange w:id="275" w:author="Rafael Antunes" w:date="2016-06-17T13:34:00Z">
                            <w:pPr/>
                          </w:pPrChange>
                        </w:pPr>
                        <w:bookmarkStart w:id="276" w:name="_Toc453942957"/>
                        <w:ins w:id="277" w:author="Rafael Antunes" w:date="2016-06-17T13:34:00Z">
                          <w:r>
                            <w:t xml:space="preserve">Figure </w:t>
                          </w:r>
                          <w:r>
                            <w:fldChar w:fldCharType="begin"/>
                          </w:r>
                          <w:r>
                            <w:instrText xml:space="preserve"> SEQ Figure \* ARABIC </w:instrText>
                          </w:r>
                        </w:ins>
                        <w:r>
                          <w:fldChar w:fldCharType="separate"/>
                        </w:r>
                        <w:ins w:id="278" w:author="Rafael Antunes" w:date="2016-06-17T13:57:00Z">
                          <w:r>
                            <w:rPr>
                              <w:noProof/>
                            </w:rPr>
                            <w:t>16</w:t>
                          </w:r>
                        </w:ins>
                        <w:ins w:id="279" w:author="Rafael Antunes" w:date="2016-06-17T13:34:00Z">
                          <w:r>
                            <w:fldChar w:fldCharType="end"/>
                          </w:r>
                        </w:ins>
                        <w:ins w:id="280" w:author="Rafael Antunes" w:date="2016-06-17T13:35:00Z">
                          <w:r>
                            <w:t xml:space="preserve">. Scene rendered with photon mapping (with caustic photons) and a </w:t>
                          </w:r>
                          <w:proofErr w:type="spellStart"/>
                          <w:r>
                            <w:t>halton</w:t>
                          </w:r>
                          <w:proofErr w:type="spellEnd"/>
                          <w:r>
                            <w:t xml:space="preserve"> sampler.</w:t>
                          </w:r>
                        </w:ins>
                        <w:bookmarkEnd w:id="276"/>
                      </w:p>
                    </w:txbxContent>
                  </v:textbox>
                  <w10:wrap type="topAndBottom"/>
                </v:shape>
              </w:pict>
            </mc:Fallback>
          </mc:AlternateContent>
        </w:r>
        <w:r w:rsidRPr="00101E45">
          <w:rPr>
            <w:noProof/>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281" w:author="Rafael Antunes" w:date="2016-06-17T13:34:00Z"/>
        </w:rPr>
      </w:pPr>
      <w:ins w:id="282" w:author="Rafael Antunes" w:date="2016-06-17T13:34:00Z">
        <w:r>
          <w:br w:type="page"/>
        </w:r>
      </w:ins>
    </w:p>
    <w:p w14:paraId="66C10FBE" w14:textId="7985172E" w:rsidR="00897136" w:rsidRDefault="00F839D5">
      <w:pPr>
        <w:pStyle w:val="Cabealho3"/>
        <w:rPr>
          <w:ins w:id="283" w:author="Rafael Antunes" w:date="2016-06-17T13:52:00Z"/>
        </w:rPr>
        <w:pPrChange w:id="284" w:author="Rafael Antunes" w:date="2016-06-17T13:56:00Z">
          <w:pPr/>
        </w:pPrChange>
      </w:pPr>
      <w:bookmarkStart w:id="285" w:name="_Toc453942937"/>
      <w:ins w:id="286" w:author="Rafael Antunes" w:date="2016-06-17T13:52:00Z">
        <w:r>
          <w:lastRenderedPageBreak/>
          <w:t>Low Discrepancy</w:t>
        </w:r>
        <w:bookmarkEnd w:id="285"/>
      </w:ins>
    </w:p>
    <w:p w14:paraId="022250DE" w14:textId="192AC10B" w:rsidR="00F839D5" w:rsidRPr="00F839D5" w:rsidRDefault="00473162">
      <w:pPr>
        <w:rPr>
          <w:ins w:id="287" w:author="Rafael Antunes" w:date="2016-06-17T13:52:00Z"/>
        </w:rPr>
      </w:pPr>
      <w:r>
        <w:rPr>
          <w:noProof/>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AF043D" w:rsidRPr="001E3419" w:rsidRDefault="00AF043D">
                              <w:pPr>
                                <w:pStyle w:val="Legenda"/>
                                <w:jc w:val="center"/>
                                <w:rPr>
                                  <w:noProof/>
                                </w:rPr>
                                <w:pPrChange w:id="288" w:author="Rafael Antunes" w:date="2016-06-17T13:52:00Z">
                                  <w:pPr/>
                                </w:pPrChange>
                              </w:pPr>
                              <w:bookmarkStart w:id="289" w:name="_Toc453942958"/>
                              <w:ins w:id="290" w:author="Rafael Antunes" w:date="2016-06-17T13:52:00Z">
                                <w:r>
                                  <w:t xml:space="preserve">Figure </w:t>
                                </w:r>
                                <w:r>
                                  <w:fldChar w:fldCharType="begin"/>
                                </w:r>
                                <w:r>
                                  <w:instrText xml:space="preserve"> SEQ Figure \* ARABIC </w:instrText>
                                </w:r>
                              </w:ins>
                              <w:r>
                                <w:fldChar w:fldCharType="separate"/>
                              </w:r>
                              <w:ins w:id="291" w:author="Rafael Antunes" w:date="2016-06-17T13:57:00Z">
                                <w:r>
                                  <w:rPr>
                                    <w:noProof/>
                                  </w:rPr>
                                  <w:t>17</w:t>
                                </w:r>
                              </w:ins>
                              <w:ins w:id="292" w:author="Rafael Antunes" w:date="2016-06-17T13:52:00Z">
                                <w:r>
                                  <w:fldChar w:fldCharType="end"/>
                                </w:r>
                                <w:r>
                                  <w:t>. Scene rendered with photon mapping (with caustic photons) and a low discrepancy sampler.</w:t>
                                </w:r>
                              </w:ins>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">
                  <v:imagedata r:id="rId69" o:title="lowdiscrepancy_256_photonmap_10000_20000"/>
                  <v:path arrowok="t"/>
                </v:shape>
                <v:shape id="Text Box 64" o:spid="_x0000_s108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A092982" w14:textId="636FD070" w:rsidR="00AF043D" w:rsidRPr="001E3419" w:rsidRDefault="00AF043D">
                        <w:pPr>
                          <w:pStyle w:val="Legenda"/>
                          <w:jc w:val="center"/>
                          <w:rPr>
                            <w:noProof/>
                          </w:rPr>
                          <w:pPrChange w:id="293" w:author="Rafael Antunes" w:date="2016-06-17T13:52:00Z">
                            <w:pPr/>
                          </w:pPrChange>
                        </w:pPr>
                        <w:bookmarkStart w:id="294" w:name="_Toc453942958"/>
                        <w:ins w:id="295" w:author="Rafael Antunes" w:date="2016-06-17T13:52:00Z">
                          <w:r>
                            <w:t xml:space="preserve">Figure </w:t>
                          </w:r>
                          <w:r>
                            <w:fldChar w:fldCharType="begin"/>
                          </w:r>
                          <w:r>
                            <w:instrText xml:space="preserve"> SEQ Figure \* ARABIC </w:instrText>
                          </w:r>
                        </w:ins>
                        <w:r>
                          <w:fldChar w:fldCharType="separate"/>
                        </w:r>
                        <w:ins w:id="296" w:author="Rafael Antunes" w:date="2016-06-17T13:57:00Z">
                          <w:r>
                            <w:rPr>
                              <w:noProof/>
                            </w:rPr>
                            <w:t>17</w:t>
                          </w:r>
                        </w:ins>
                        <w:ins w:id="297" w:author="Rafael Antunes" w:date="2016-06-17T13:52:00Z">
                          <w:r>
                            <w:fldChar w:fldCharType="end"/>
                          </w:r>
                          <w:r>
                            <w:t>. Scene rendered with photon mapping (with caustic photons) and a low discrepancy sampler.</w:t>
                          </w:r>
                        </w:ins>
                        <w:bookmarkEnd w:id="294"/>
                      </w:p>
                    </w:txbxContent>
                  </v:textbox>
                </v:shape>
                <w10:wrap type="topAndBottom"/>
              </v:group>
            </w:pict>
          </mc:Fallback>
        </mc:AlternateContent>
      </w:r>
    </w:p>
    <w:p w14:paraId="77E394F7" w14:textId="6992EFCF" w:rsidR="00F839D5" w:rsidRDefault="00F839D5" w:rsidP="00897136">
      <w:pPr>
        <w:rPr>
          <w:ins w:id="298" w:author="Rafael Antunes" w:date="2016-06-17T13:52:00Z"/>
        </w:rPr>
      </w:pPr>
    </w:p>
    <w:p w14:paraId="70D6CC47" w14:textId="01D74B4F" w:rsidR="00F839D5" w:rsidRDefault="00F839D5">
      <w:pPr>
        <w:spacing w:line="259" w:lineRule="auto"/>
        <w:jc w:val="left"/>
        <w:rPr>
          <w:ins w:id="299" w:author="Rafael Antunes" w:date="2016-06-17T13:52:00Z"/>
        </w:rPr>
      </w:pPr>
      <w:ins w:id="300" w:author="Rafael Antunes" w:date="2016-06-17T13:52:00Z">
        <w:r>
          <w:br w:type="page"/>
        </w:r>
      </w:ins>
    </w:p>
    <w:p w14:paraId="3B70C907" w14:textId="247E1A8E" w:rsidR="00F839D5" w:rsidRDefault="00473162">
      <w:pPr>
        <w:pStyle w:val="Cabealho3"/>
        <w:rPr>
          <w:ins w:id="301" w:author="Rafael Antunes" w:date="2016-06-17T13:53:00Z"/>
        </w:rPr>
        <w:pPrChange w:id="302" w:author="Rafael Antunes" w:date="2016-06-17T13:56:00Z">
          <w:pPr/>
        </w:pPrChange>
      </w:pPr>
      <w:bookmarkStart w:id="303" w:name="_Toc453942938"/>
      <w:ins w:id="304" w:author="Rafael Antunes" w:date="2016-06-17T13:53:00Z">
        <w:r>
          <w:lastRenderedPageBreak/>
          <w:t>Random</w:t>
        </w:r>
        <w:bookmarkEnd w:id="303"/>
      </w:ins>
    </w:p>
    <w:p w14:paraId="09112C4D" w14:textId="1120C213" w:rsidR="00473162" w:rsidRDefault="00473162" w:rsidP="00897136">
      <w:pPr>
        <w:rPr>
          <w:ins w:id="305" w:author="Rafael Antunes" w:date="2016-06-17T13:53:00Z"/>
        </w:rPr>
      </w:pPr>
      <w:r>
        <w:rPr>
          <w:noProof/>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AF043D" w:rsidRPr="00133E5D" w:rsidRDefault="00AF043D">
                              <w:pPr>
                                <w:pStyle w:val="Legenda"/>
                                <w:jc w:val="center"/>
                                <w:rPr>
                                  <w:noProof/>
                                </w:rPr>
                                <w:pPrChange w:id="306" w:author="Rafael Antunes" w:date="2016-06-17T13:53:00Z">
                                  <w:pPr/>
                                </w:pPrChange>
                              </w:pPr>
                              <w:bookmarkStart w:id="307" w:name="_Toc453942959"/>
                              <w:ins w:id="308" w:author="Rafael Antunes" w:date="2016-06-17T13:53:00Z">
                                <w:r>
                                  <w:t xml:space="preserve">Figure </w:t>
                                </w:r>
                                <w:r>
                                  <w:fldChar w:fldCharType="begin"/>
                                </w:r>
                                <w:r>
                                  <w:instrText xml:space="preserve"> SEQ Figure \* ARABIC </w:instrText>
                                </w:r>
                              </w:ins>
                              <w:r>
                                <w:fldChar w:fldCharType="separate"/>
                              </w:r>
                              <w:ins w:id="309" w:author="Rafael Antunes" w:date="2016-06-17T13:57:00Z">
                                <w:r>
                                  <w:rPr>
                                    <w:noProof/>
                                  </w:rPr>
                                  <w:t>18</w:t>
                                </w:r>
                              </w:ins>
                              <w:ins w:id="310" w:author="Rafael Antunes" w:date="2016-06-17T13:53:00Z">
                                <w:r>
                                  <w:fldChar w:fldCharType="end"/>
                                </w:r>
                              </w:ins>
                              <w:ins w:id="311" w:author="Rafael Antunes" w:date="2016-06-17T13:54:00Z">
                                <w:r>
                                  <w:t>. Scene rendered with photon mapping (with caustic photons) and a random sampler.</w:t>
                                </w:r>
                              </w:ins>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">
                  <v:imagedata r:id="rId71" o:title="random_256_photonmap_10000_20000"/>
                  <v:path arrowok="t"/>
                </v:shape>
                <v:shape id="Text Box 67" o:spid="_x0000_s108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7DD21926" w14:textId="42791839" w:rsidR="00AF043D" w:rsidRPr="00133E5D" w:rsidRDefault="00AF043D">
                        <w:pPr>
                          <w:pStyle w:val="Legenda"/>
                          <w:jc w:val="center"/>
                          <w:rPr>
                            <w:noProof/>
                          </w:rPr>
                          <w:pPrChange w:id="312" w:author="Rafael Antunes" w:date="2016-06-17T13:53:00Z">
                            <w:pPr/>
                          </w:pPrChange>
                        </w:pPr>
                        <w:bookmarkStart w:id="313" w:name="_Toc453942959"/>
                        <w:ins w:id="314" w:author="Rafael Antunes" w:date="2016-06-17T13:53:00Z">
                          <w:r>
                            <w:t xml:space="preserve">Figure </w:t>
                          </w:r>
                          <w:r>
                            <w:fldChar w:fldCharType="begin"/>
                          </w:r>
                          <w:r>
                            <w:instrText xml:space="preserve"> SEQ Figure \* ARABIC </w:instrText>
                          </w:r>
                        </w:ins>
                        <w:r>
                          <w:fldChar w:fldCharType="separate"/>
                        </w:r>
                        <w:ins w:id="315" w:author="Rafael Antunes" w:date="2016-06-17T13:57:00Z">
                          <w:r>
                            <w:rPr>
                              <w:noProof/>
                            </w:rPr>
                            <w:t>18</w:t>
                          </w:r>
                        </w:ins>
                        <w:ins w:id="316" w:author="Rafael Antunes" w:date="2016-06-17T13:53:00Z">
                          <w:r>
                            <w:fldChar w:fldCharType="end"/>
                          </w:r>
                        </w:ins>
                        <w:ins w:id="317" w:author="Rafael Antunes" w:date="2016-06-17T13:54:00Z">
                          <w:r>
                            <w:t>. Scene rendered with photon mapping (with caustic photons) and a random sampler.</w:t>
                          </w:r>
                        </w:ins>
                        <w:bookmarkEnd w:id="313"/>
                      </w:p>
                    </w:txbxContent>
                  </v:textbox>
                </v:shape>
                <w10:wrap type="topAndBottom"/>
              </v:group>
            </w:pict>
          </mc:Fallback>
        </mc:AlternateContent>
      </w:r>
    </w:p>
    <w:p w14:paraId="0DECF327" w14:textId="35EB1D23" w:rsidR="00473162" w:rsidRDefault="00473162" w:rsidP="00897136">
      <w:pPr>
        <w:rPr>
          <w:ins w:id="318" w:author="Rafael Antunes" w:date="2016-06-17T13:53:00Z"/>
        </w:rPr>
      </w:pPr>
    </w:p>
    <w:p w14:paraId="53314703" w14:textId="5E880925" w:rsidR="00473162" w:rsidRDefault="00473162">
      <w:pPr>
        <w:spacing w:line="259" w:lineRule="auto"/>
        <w:jc w:val="left"/>
        <w:rPr>
          <w:ins w:id="319" w:author="Rafael Antunes" w:date="2016-06-17T13:53:00Z"/>
        </w:rPr>
      </w:pPr>
      <w:ins w:id="320" w:author="Rafael Antunes" w:date="2016-06-17T13:53:00Z">
        <w:r>
          <w:br w:type="page"/>
        </w:r>
      </w:ins>
    </w:p>
    <w:p w14:paraId="23D3C302" w14:textId="60D752FC" w:rsidR="00473162" w:rsidRDefault="00501018">
      <w:pPr>
        <w:pStyle w:val="Cabealho3"/>
        <w:rPr>
          <w:ins w:id="321" w:author="Rafael Antunes" w:date="2016-06-17T13:54:00Z"/>
        </w:rPr>
        <w:pPrChange w:id="322" w:author="Rafael Antunes" w:date="2016-06-17T13:56:00Z">
          <w:pPr/>
        </w:pPrChange>
      </w:pPr>
      <w:bookmarkStart w:id="323" w:name="_Toc453942939"/>
      <w:ins w:id="324" w:author="Rafael Antunes" w:date="2016-06-17T13:54:00Z">
        <w:r>
          <w:lastRenderedPageBreak/>
          <w:t>Stratified</w:t>
        </w:r>
        <w:bookmarkEnd w:id="323"/>
      </w:ins>
    </w:p>
    <w:p w14:paraId="194C8CF5" w14:textId="77777777" w:rsidR="00501018" w:rsidRDefault="00501018" w:rsidP="00897136">
      <w:pPr>
        <w:rPr>
          <w:ins w:id="325" w:author="Rafael Antunes" w:date="2016-06-17T13:54:00Z"/>
        </w:rPr>
      </w:pPr>
    </w:p>
    <w:p w14:paraId="28C853D2" w14:textId="7A015483" w:rsidR="00501018" w:rsidRDefault="00501018" w:rsidP="00897136">
      <w:pPr>
        <w:rPr>
          <w:ins w:id="326" w:author="Rafael Antunes" w:date="2016-06-17T13:54:00Z"/>
        </w:rPr>
      </w:pPr>
      <w:ins w:id="327" w:author="Rafael Antunes" w:date="2016-06-17T13:54:00Z">
        <w:r>
          <w:rPr>
            <w:noProof/>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AF043D" w:rsidRPr="005879FD" w:rsidRDefault="00AF043D">
                              <w:pPr>
                                <w:pStyle w:val="Legenda"/>
                                <w:jc w:val="center"/>
                                <w:rPr>
                                  <w:noProof/>
                                </w:rPr>
                                <w:pPrChange w:id="328" w:author="Rafael Antunes" w:date="2016-06-17T13:54:00Z">
                                  <w:pPr/>
                                </w:pPrChange>
                              </w:pPr>
                              <w:bookmarkStart w:id="329" w:name="_Toc453942960"/>
                              <w:ins w:id="330" w:author="Rafael Antunes" w:date="2016-06-17T13:54:00Z">
                                <w:r>
                                  <w:t xml:space="preserve">Figure </w:t>
                                </w:r>
                                <w:r>
                                  <w:fldChar w:fldCharType="begin"/>
                                </w:r>
                                <w:r>
                                  <w:instrText xml:space="preserve"> SEQ Figure \* ARABIC </w:instrText>
                                </w:r>
                              </w:ins>
                              <w:r>
                                <w:fldChar w:fldCharType="separate"/>
                              </w:r>
                              <w:ins w:id="331" w:author="Rafael Antunes" w:date="2016-06-17T13:57:00Z">
                                <w:r>
                                  <w:rPr>
                                    <w:noProof/>
                                  </w:rPr>
                                  <w:t>19</w:t>
                                </w:r>
                              </w:ins>
                              <w:ins w:id="332" w:author="Rafael Antunes" w:date="2016-06-17T13:54:00Z">
                                <w:r>
                                  <w:fldChar w:fldCharType="end"/>
                                </w:r>
                                <w:r>
                                  <w:t>. Scene rendered with photon mapping (with caustic photons) and a stratified sampler.</w:t>
                                </w:r>
                              </w:ins>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AF043D" w:rsidRPr="005879FD" w:rsidRDefault="00AF043D">
                        <w:pPr>
                          <w:pStyle w:val="Legenda"/>
                          <w:jc w:val="center"/>
                          <w:rPr>
                            <w:noProof/>
                          </w:rPr>
                          <w:pPrChange w:id="333" w:author="Rafael Antunes" w:date="2016-06-17T13:54:00Z">
                            <w:pPr/>
                          </w:pPrChange>
                        </w:pPr>
                        <w:bookmarkStart w:id="334" w:name="_Toc453942960"/>
                        <w:ins w:id="335" w:author="Rafael Antunes" w:date="2016-06-17T13:54:00Z">
                          <w:r>
                            <w:t xml:space="preserve">Figure </w:t>
                          </w:r>
                          <w:r>
                            <w:fldChar w:fldCharType="begin"/>
                          </w:r>
                          <w:r>
                            <w:instrText xml:space="preserve"> SEQ Figure \* ARABIC </w:instrText>
                          </w:r>
                        </w:ins>
                        <w:r>
                          <w:fldChar w:fldCharType="separate"/>
                        </w:r>
                        <w:ins w:id="336" w:author="Rafael Antunes" w:date="2016-06-17T13:57:00Z">
                          <w:r>
                            <w:rPr>
                              <w:noProof/>
                            </w:rPr>
                            <w:t>19</w:t>
                          </w:r>
                        </w:ins>
                        <w:ins w:id="337" w:author="Rafael Antunes" w:date="2016-06-17T13:54:00Z">
                          <w:r>
                            <w:fldChar w:fldCharType="end"/>
                          </w:r>
                          <w:r>
                            <w:t>. Scene rendered with photon mapping (with caustic photons) and a stratified sampler.</w:t>
                          </w:r>
                        </w:ins>
                        <w:bookmarkEnd w:id="334"/>
                      </w:p>
                    </w:txbxContent>
                  </v:textbox>
                  <w10:wrap type="topAndBottom"/>
                </v:shape>
              </w:pict>
            </mc:Fallback>
          </mc:AlternateContent>
        </w:r>
        <w:r w:rsidRPr="00501018">
          <w:rPr>
            <w:noProof/>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pPr>
        <w:spacing w:line="259" w:lineRule="auto"/>
        <w:jc w:val="left"/>
        <w:rPr>
          <w:ins w:id="338" w:author="Rafael Antunes" w:date="2016-06-17T13:55:00Z"/>
        </w:rPr>
        <w:pPrChange w:id="339" w:author="Rafael Antunes" w:date="2016-06-17T13:54:00Z">
          <w:pPr/>
        </w:pPrChange>
      </w:pPr>
      <w:ins w:id="340" w:author="Rafael Antunes" w:date="2016-06-17T13:54:00Z">
        <w:r>
          <w:br w:type="page"/>
        </w:r>
      </w:ins>
    </w:p>
    <w:p w14:paraId="00553684" w14:textId="7DE4154D" w:rsidR="00B06EAF" w:rsidRDefault="00AE3B75">
      <w:pPr>
        <w:pStyle w:val="Cabealho2"/>
        <w:rPr>
          <w:ins w:id="341" w:author="Rafael Antunes" w:date="2016-06-17T13:55:00Z"/>
        </w:rPr>
        <w:pPrChange w:id="342" w:author="Rafael Antunes" w:date="2016-06-17T13:56:00Z">
          <w:pPr/>
        </w:pPrChange>
      </w:pPr>
      <w:bookmarkStart w:id="343" w:name="_Toc453942940"/>
      <w:ins w:id="344" w:author="Rafael Antunes" w:date="2016-06-17T13:56:00Z">
        <w:r>
          <w:lastRenderedPageBreak/>
          <w:t>Reference Image</w:t>
        </w:r>
      </w:ins>
      <w:bookmarkEnd w:id="343"/>
    </w:p>
    <w:p w14:paraId="60192950" w14:textId="7AEE9F07" w:rsidR="00B06EAF" w:rsidRDefault="00A21FE3">
      <w:pPr>
        <w:spacing w:line="259" w:lineRule="auto"/>
        <w:ind w:firstLine="720"/>
        <w:jc w:val="left"/>
        <w:pPrChange w:id="345" w:author="Rafael Antunes" w:date="2016-06-17T13:54:00Z">
          <w:pPr/>
        </w:pPrChange>
      </w:pPr>
      <w:r w:rsidRPr="00A21FE3">
        <w:t xml:space="preserve">To generate the reference image we used the photon map surface integrator with 1.000.000 caustic photons and 20.000 indirect photons, and the random sampler with 256 pixel samples; </w:t>
      </w:r>
      <w:r>
        <w:t>both the surface integrator and the sampler</w:t>
      </w:r>
      <w:r w:rsidRPr="00A21FE3">
        <w:t xml:space="preserve"> were chosen based on the best results we had achieved by the time. With the values used we can have a clear image and are able to see high quality caustics for comparison with the rest of the scenes rendered.</w:t>
      </w:r>
    </w:p>
    <w:p w14:paraId="1549CB2D" w14:textId="77777777" w:rsidR="00A21FE3" w:rsidRDefault="00A21FE3" w:rsidP="00A21FE3">
      <w:pPr>
        <w:spacing w:line="259" w:lineRule="auto"/>
        <w:ind w:firstLine="720"/>
        <w:jc w:val="left"/>
        <w:rPr>
          <w:ins w:id="346" w:author="Rafael Antunes" w:date="2016-06-17T13:55:00Z"/>
        </w:rPr>
      </w:pPr>
    </w:p>
    <w:p w14:paraId="4052C738" w14:textId="7DB76CED" w:rsidR="00B06EAF" w:rsidRDefault="00AE3B75">
      <w:pPr>
        <w:spacing w:line="259" w:lineRule="auto"/>
        <w:jc w:val="left"/>
        <w:rPr>
          <w:ins w:id="347" w:author="Rafael Antunes" w:date="2016-06-17T13:57:00Z"/>
        </w:rPr>
        <w:pPrChange w:id="348" w:author="Rafael Antunes" w:date="2016-06-17T13:54:00Z">
          <w:pPr/>
        </w:pPrChange>
      </w:pPr>
      <w:ins w:id="349" w:author="Rafael Antunes" w:date="2016-06-17T13:57:00Z">
        <w:r>
          <w:rPr>
            <w:noProof/>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AF043D" w:rsidRPr="006A335F" w:rsidRDefault="00AF043D">
                              <w:pPr>
                                <w:pStyle w:val="Legenda"/>
                                <w:jc w:val="center"/>
                                <w:rPr>
                                  <w:noProof/>
                                </w:rPr>
                                <w:pPrChange w:id="350" w:author="Rafael Antunes" w:date="2016-06-17T13:57:00Z">
                                  <w:pPr/>
                                </w:pPrChange>
                              </w:pPr>
                              <w:bookmarkStart w:id="351" w:name="_Toc453942961"/>
                              <w:ins w:id="352" w:author="Rafael Antunes" w:date="2016-06-17T13:57:00Z">
                                <w:r>
                                  <w:t xml:space="preserve">Figure </w:t>
                                </w:r>
                                <w:r>
                                  <w:fldChar w:fldCharType="begin"/>
                                </w:r>
                                <w:r>
                                  <w:instrText xml:space="preserve"> SEQ Figure \* ARABIC </w:instrText>
                                </w:r>
                              </w:ins>
                              <w:r>
                                <w:fldChar w:fldCharType="separate"/>
                              </w:r>
                              <w:ins w:id="353" w:author="Rafael Antunes" w:date="2016-06-17T13:57:00Z">
                                <w:r>
                                  <w:rPr>
                                    <w:noProof/>
                                  </w:rPr>
                                  <w:t>20</w:t>
                                </w:r>
                                <w:r>
                                  <w:fldChar w:fldCharType="end"/>
                                </w:r>
                                <w:r>
                                  <w:t xml:space="preserve">. </w:t>
                                </w:r>
                              </w:ins>
                              <w:ins w:id="354" w:author="Rafael Antunes" w:date="2016-06-17T13:58:00Z">
                                <w:r>
                                  <w:t>Reference scene.</w:t>
                                </w:r>
                              </w:ins>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AF043D" w:rsidRPr="006A335F" w:rsidRDefault="00AF043D">
                        <w:pPr>
                          <w:pStyle w:val="Legenda"/>
                          <w:jc w:val="center"/>
                          <w:rPr>
                            <w:noProof/>
                          </w:rPr>
                          <w:pPrChange w:id="355" w:author="Rafael Antunes" w:date="2016-06-17T13:57:00Z">
                            <w:pPr/>
                          </w:pPrChange>
                        </w:pPr>
                        <w:bookmarkStart w:id="356" w:name="_Toc453942961"/>
                        <w:ins w:id="357" w:author="Rafael Antunes" w:date="2016-06-17T13:57:00Z">
                          <w:r>
                            <w:t xml:space="preserve">Figure </w:t>
                          </w:r>
                          <w:r>
                            <w:fldChar w:fldCharType="begin"/>
                          </w:r>
                          <w:r>
                            <w:instrText xml:space="preserve"> SEQ Figure \* ARABIC </w:instrText>
                          </w:r>
                        </w:ins>
                        <w:r>
                          <w:fldChar w:fldCharType="separate"/>
                        </w:r>
                        <w:ins w:id="358" w:author="Rafael Antunes" w:date="2016-06-17T13:57:00Z">
                          <w:r>
                            <w:rPr>
                              <w:noProof/>
                            </w:rPr>
                            <w:t>20</w:t>
                          </w:r>
                          <w:r>
                            <w:fldChar w:fldCharType="end"/>
                          </w:r>
                          <w:r>
                            <w:t xml:space="preserve">. </w:t>
                          </w:r>
                        </w:ins>
                        <w:ins w:id="359" w:author="Rafael Antunes" w:date="2016-06-17T13:58:00Z">
                          <w:r>
                            <w:t>Reference scene.</w:t>
                          </w:r>
                        </w:ins>
                        <w:bookmarkEnd w:id="356"/>
                      </w:p>
                    </w:txbxContent>
                  </v:textbox>
                  <w10:wrap type="topAndBottom"/>
                </v:shape>
              </w:pict>
            </mc:Fallback>
          </mc:AlternateContent>
        </w:r>
        <w:r w:rsidRPr="00AE3B75">
          <w:rPr>
            <w:noProof/>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360" w:author="Rafael Antunes" w:date="2016-06-17T13:57:00Z"/>
        </w:rPr>
      </w:pPr>
      <w:ins w:id="361" w:author="Rafael Antunes" w:date="2016-06-17T13:57:00Z">
        <w:r>
          <w:br w:type="page"/>
        </w:r>
      </w:ins>
    </w:p>
    <w:p w14:paraId="6AE55699" w14:textId="77777777" w:rsidR="00AE3B75" w:rsidRPr="00897136" w:rsidRDefault="00AE3B75">
      <w:pPr>
        <w:spacing w:line="259" w:lineRule="auto"/>
        <w:jc w:val="left"/>
        <w:pPrChange w:id="362" w:author="Rafael Antunes" w:date="2016-06-17T13:54:00Z">
          <w:pPr/>
        </w:pPrChange>
      </w:pPr>
    </w:p>
    <w:p w14:paraId="3B6D628E" w14:textId="074C6776" w:rsidR="00247C10" w:rsidRDefault="00247C10" w:rsidP="00247C10">
      <w:pPr>
        <w:pStyle w:val="Cabealho1"/>
      </w:pPr>
      <w:bookmarkStart w:id="363" w:name="_Toc453942941"/>
      <w:r w:rsidRPr="00C54F98">
        <w:t>Conclusion</w:t>
      </w:r>
      <w:bookmarkEnd w:id="363"/>
    </w:p>
    <w:p w14:paraId="7EC06BE6" w14:textId="77777777" w:rsidR="009F2B42" w:rsidRDefault="009F2B42" w:rsidP="009F2B42"/>
    <w:p w14:paraId="36F85256" w14:textId="736B6045" w:rsidR="009F2B42" w:rsidRDefault="009F2B42" w:rsidP="0037714E">
      <w:pPr>
        <w:spacing w:line="276" w:lineRule="auto"/>
      </w:pPr>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rsidR="0037714E">
        <w:instrText xml:space="preserve"> \* MERGEFORMAT </w:instrText>
      </w:r>
      <w:r>
        <w:fldChar w:fldCharType="separate"/>
      </w:r>
      <w:r>
        <w:t xml:space="preserve">Graph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795934F1" w14:textId="4C8F4CA9" w:rsidR="00353CA3" w:rsidRDefault="00353CA3" w:rsidP="0037714E">
      <w:pPr>
        <w:spacing w:line="276" w:lineRule="auto"/>
      </w:pPr>
      <w:r>
        <w:tab/>
        <w:t xml:space="preserve">From the beginning we set as an objective to find the best relation between image quality, in terms of realism (this is under the subject of Photorealism, after all), and </w:t>
      </w:r>
      <w:r w:rsidR="00C45D66">
        <w:t>time spent on the rendering. Of course, according to the obtained results, our final choice will be much more influenced by the image quality then the rendering time, mainly because we are dealing with not real time graphics. So, our focus goes</w:t>
      </w:r>
      <w:r w:rsidR="00AE5F22">
        <w:t xml:space="preserve"> immediately to the Photon M</w:t>
      </w:r>
      <w:r w:rsidR="00C45D66">
        <w:t>ap</w:t>
      </w:r>
      <w:r w:rsidR="00AE5F22">
        <w:t xml:space="preserve"> surface integrator. Even by analyzing the Graph 5, we conclude that those images are the closest ones to the reference.</w:t>
      </w:r>
    </w:p>
    <w:p w14:paraId="307CDD8A" w14:textId="7434FF2B" w:rsidR="00AE5F22" w:rsidRDefault="00AE5F22" w:rsidP="0037714E">
      <w:pPr>
        <w:spacing w:line="276" w:lineRule="auto"/>
      </w:pPr>
      <w:r>
        <w:tab/>
        <w:t>With Path Tracing we noticed that was a lot of noise in all images. Besides the rendering time was very low, the image quality would never compensate that.</w:t>
      </w:r>
      <w:r w:rsidR="00CD5B2F">
        <w:t xml:space="preserve"> Although we haven’t tried, it would be perfectly acceptable to compare Path Tracing with Photon Map but on conditions where the time consumed on the rendering was most similar, as possible, on both.</w:t>
      </w:r>
      <w:r w:rsidR="005F04C1">
        <w:t xml:space="preserve"> </w:t>
      </w:r>
      <w:r w:rsidR="00CD5B2F">
        <w:t xml:space="preserve">A relevant question associated with Path Tracing is that, as long as it creates more rays, </w:t>
      </w:r>
      <w:r w:rsidR="005F04C1">
        <w:t>we gave</w:t>
      </w:r>
      <w:r w:rsidR="00CD5B2F">
        <w:t xml:space="preserve"> </w:t>
      </w:r>
      <w:r w:rsidR="005F04C1">
        <w:t xml:space="preserve">exponentially </w:t>
      </w:r>
      <w:r w:rsidR="00CD5B2F">
        <w:t xml:space="preserve">less importance to </w:t>
      </w:r>
      <w:r w:rsidR="005F04C1">
        <w:t>them</w:t>
      </w:r>
      <w:r w:rsidR="00CD5B2F">
        <w:t xml:space="preserve"> and </w:t>
      </w:r>
      <w:r w:rsidR="005F04C1">
        <w:t xml:space="preserve">consequently </w:t>
      </w:r>
      <w:r w:rsidR="00CD5B2F">
        <w:t xml:space="preserve">the time grows </w:t>
      </w:r>
      <w:r w:rsidR="005F04C1">
        <w:t>steeply</w:t>
      </w:r>
      <w:r w:rsidR="00CD5B2F">
        <w:t xml:space="preserve">. </w:t>
      </w:r>
      <w:r w:rsidR="005F04C1">
        <w:t>From</w:t>
      </w:r>
      <w:r w:rsidR="00CD5B2F">
        <w:t xml:space="preserve"> this perspective, we consider it this</w:t>
      </w:r>
      <w:r w:rsidR="005F04C1">
        <w:t xml:space="preserve"> would be</w:t>
      </w:r>
      <w:r w:rsidR="00CD5B2F">
        <w:t xml:space="preserve"> a good start point for a future work.</w:t>
      </w:r>
    </w:p>
    <w:p w14:paraId="63AAD5D8" w14:textId="77777777" w:rsidR="00251CC8" w:rsidRDefault="00CD5B2F" w:rsidP="0037714E">
      <w:pPr>
        <w:spacing w:line="276" w:lineRule="auto"/>
      </w:pPr>
      <w:r>
        <w:tab/>
        <w:t xml:space="preserve">When we tried the Photon Map Integrator Without Caustic Photon there was a huge gain not only on the images’ quality but also on the rendering time. </w:t>
      </w:r>
      <w:r w:rsidR="005F04C1">
        <w:t xml:space="preserve">The problems related with the Path Tracing were gone and </w:t>
      </w:r>
      <w:r w:rsidR="00251CC8">
        <w:t>everything looked considerably smoother</w:t>
      </w:r>
      <w:r w:rsidR="005F04C1">
        <w:t xml:space="preserve">. Still, there wasn’t caustics shadows and for that reason we were forced to </w:t>
      </w:r>
      <w:r w:rsidR="00251CC8">
        <w:t>add the caustic photons</w:t>
      </w:r>
      <w:r w:rsidR="005F04C1">
        <w:t>.</w:t>
      </w:r>
    </w:p>
    <w:p w14:paraId="1B0EE6BA" w14:textId="33EC7008" w:rsidR="009220E7" w:rsidRDefault="00251CC8" w:rsidP="00270452">
      <w:pPr>
        <w:spacing w:line="276" w:lineRule="auto"/>
      </w:pPr>
      <w:r>
        <w:tab/>
      </w:r>
      <w:r w:rsidR="005F04C1">
        <w:t xml:space="preserve"> </w:t>
      </w:r>
      <w:r>
        <w:t xml:space="preserve">Now we have the surface integrator choice justified, remains the choice of sampler. Just like we said before, on Photon Map </w:t>
      </w:r>
      <w:proofErr w:type="gramStart"/>
      <w:r>
        <w:t>With</w:t>
      </w:r>
      <w:proofErr w:type="gramEnd"/>
      <w:r>
        <w:t xml:space="preserve"> Caustic Photons, the rendering times are very close to each other, not exceeding 1 minute of difference. So, </w:t>
      </w:r>
      <w:r w:rsidR="00270452">
        <w:t>admitting they are all equal, the decision stands for Graph 5, where we see that the Random Sampler is the one that produces better results. However, we are aware that the obtained caustics aren’t defined as they should be.</w:t>
      </w:r>
    </w:p>
    <w:p w14:paraId="1092A166" w14:textId="1271E27F" w:rsidR="00180CC3" w:rsidRPr="00270452" w:rsidRDefault="00180CC3" w:rsidP="00270452">
      <w:pPr>
        <w:spacing w:line="276" w:lineRule="auto"/>
      </w:pPr>
      <w:r>
        <w:tab/>
      </w:r>
      <w:r w:rsidR="004E5566">
        <w:t xml:space="preserve">At last, we would like to </w:t>
      </w:r>
      <w:r w:rsidR="00A16F99">
        <w:t>mention</w:t>
      </w:r>
      <w:r w:rsidR="004E5566">
        <w:t xml:space="preserve"> that </w:t>
      </w:r>
      <w:proofErr w:type="spellStart"/>
      <w:r w:rsidR="004E5566">
        <w:t>SeARCH</w:t>
      </w:r>
      <w:proofErr w:type="spellEnd"/>
      <w:r w:rsidR="004E5566">
        <w:t xml:space="preserve"> killed the job responsible to the Adaptive sampler on Photo Map</w:t>
      </w:r>
      <w:r w:rsidR="00A16F99">
        <w:t xml:space="preserve"> and that’s the reason why we have this gap on the results</w:t>
      </w:r>
      <w:r w:rsidR="004E5566">
        <w:t>.</w:t>
      </w:r>
      <w:r w:rsidR="00A16F99">
        <w:t xml:space="preserve"> Also, we would like to try some others Surfaces Integrators that are only available on PBRT-v3 such as Metropolis Light Transport (MLT) and </w:t>
      </w:r>
      <w:r w:rsidR="00A16F99" w:rsidRPr="00A16F99">
        <w:rPr>
          <w:rFonts w:cs="Times New Roman"/>
          <w:szCs w:val="18"/>
          <w:shd w:val="clear" w:color="auto" w:fill="FEFEFE"/>
        </w:rPr>
        <w:t xml:space="preserve">Stochastic </w:t>
      </w:r>
      <w:r w:rsidR="00A16F99">
        <w:rPr>
          <w:rFonts w:cs="Times New Roman"/>
          <w:szCs w:val="18"/>
          <w:shd w:val="clear" w:color="auto" w:fill="FEFEFE"/>
        </w:rPr>
        <w:t>Progressive Photon Mapping (SPPM</w:t>
      </w:r>
      <w:r w:rsidR="00A16F99" w:rsidRPr="00A16F99">
        <w:rPr>
          <w:rFonts w:cs="Times New Roman"/>
          <w:szCs w:val="18"/>
          <w:shd w:val="clear" w:color="auto" w:fill="FEFEFE"/>
        </w:rPr>
        <w:t>)</w:t>
      </w:r>
      <w:r w:rsidR="00A16F99" w:rsidRPr="00A16F99">
        <w:t>.</w:t>
      </w:r>
      <w:r w:rsidR="00A16F99">
        <w:t xml:space="preserve"> Stays as another viewpoint or a future work.</w:t>
      </w:r>
      <w:r w:rsidR="00A16F99" w:rsidRPr="00A16F99">
        <w:t xml:space="preserve"> </w:t>
      </w: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rPr>
        <w:lastRenderedPageBreak/>
        <mc:AlternateContent>
          <mc:Choice Requires="wpg">
            <w:drawing>
              <wp:anchor distT="0" distB="0" distL="114300" distR="114300" simplePos="0" relativeHeight="251740160" behindDoc="0" locked="0" layoutInCell="1" allowOverlap="1" wp14:anchorId="61D3F98C" wp14:editId="7D83EB0E">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4"/>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AF043D" w:rsidRPr="00274A86" w:rsidRDefault="00AF043D" w:rsidP="0037714E">
                              <w:pPr>
                                <w:pStyle w:val="Legenda"/>
                                <w:jc w:val="center"/>
                                <w:rPr>
                                  <w:noProof/>
                                </w:rPr>
                              </w:pPr>
                              <w:bookmarkStart w:id="364" w:name="_Ref453943401"/>
                              <w:r>
                                <w:t xml:space="preserve">Graph </w:t>
                              </w:r>
                              <w:fldSimple w:instr=" SEQ Graph \* ARABIC ">
                                <w:r>
                                  <w:rPr>
                                    <w:noProof/>
                                  </w:rPr>
                                  <w:t>5</w:t>
                                </w:r>
                              </w:fldSimple>
                              <w:bookmarkEnd w:id="364"/>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D3F98C" id="Group 73" o:spid="_x0000_s1089" style="position:absolute;left:0;text-align:left;margin-left:23.7pt;margin-top:21.45pt;width:393.75pt;height:265.6pt;z-index:251740160;mso-width-relative:margin;mso-height-relative:margin"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">
                  <v:imagedata r:id="rId75"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78FF21A1" w:rsidR="00AF043D" w:rsidRPr="00274A86" w:rsidRDefault="00AF043D" w:rsidP="0037714E">
                        <w:pPr>
                          <w:pStyle w:val="Legenda"/>
                          <w:jc w:val="center"/>
                          <w:rPr>
                            <w:noProof/>
                          </w:rPr>
                        </w:pPr>
                        <w:bookmarkStart w:id="365" w:name="_Ref453943401"/>
                        <w:r>
                          <w:t xml:space="preserve">Graph </w:t>
                        </w:r>
                        <w:fldSimple w:instr=" SEQ Graph \* ARABIC ">
                          <w:r>
                            <w:rPr>
                              <w:noProof/>
                            </w:rPr>
                            <w:t>5</w:t>
                          </w:r>
                        </w:fldSimple>
                        <w:bookmarkEnd w:id="365"/>
                        <w:r>
                          <w:t>. RMSE comparison between surface integrators and samplers.</w:t>
                        </w:r>
                      </w:p>
                    </w:txbxContent>
                  </v:textbox>
                </v:shape>
                <w10:wrap type="topAndBottom"/>
              </v:group>
              <o:OLEObject Type="Embed" ProgID="Excel.Chart.8" ShapeID="Chart 56" DrawAspect="Content" ObjectID="_1527708203"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0D7B75" w14:textId="77777777" w:rsidR="00A17FF9" w:rsidRDefault="00A17FF9" w:rsidP="00783123">
      <w:pPr>
        <w:spacing w:after="0" w:line="240" w:lineRule="auto"/>
      </w:pPr>
      <w:r>
        <w:separator/>
      </w:r>
    </w:p>
  </w:endnote>
  <w:endnote w:type="continuationSeparator" w:id="0">
    <w:p w14:paraId="7DA69C88" w14:textId="77777777" w:rsidR="00A17FF9" w:rsidRDefault="00A17FF9"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33750" w14:textId="4E5CC7A8" w:rsidR="00AF043D" w:rsidRPr="00783123" w:rsidRDefault="00AF043D"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A16F99">
      <w:rPr>
        <w:noProof/>
      </w:rPr>
      <w:t>5</w:t>
    </w:r>
    <w:r w:rsidRPr="00783123">
      <w:fldChar w:fldCharType="end"/>
    </w:r>
    <w:r w:rsidRPr="00783123">
      <w:t>/</w:t>
    </w:r>
    <w:fldSimple w:instr="NUMPAGES \* Arabic \* MERGEFORMAT">
      <w:r w:rsidR="00A16F99">
        <w:rPr>
          <w:noProof/>
        </w:rPr>
        <w:t>29</w:t>
      </w:r>
    </w:fldSimple>
  </w:p>
  <w:p w14:paraId="74B33751" w14:textId="77777777" w:rsidR="00AF043D" w:rsidRPr="00783123" w:rsidRDefault="00AF043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58E2B" w14:textId="77777777" w:rsidR="00A17FF9" w:rsidRDefault="00A17FF9" w:rsidP="00783123">
      <w:pPr>
        <w:spacing w:after="0" w:line="240" w:lineRule="auto"/>
      </w:pPr>
      <w:r>
        <w:separator/>
      </w:r>
    </w:p>
  </w:footnote>
  <w:footnote w:type="continuationSeparator" w:id="0">
    <w:p w14:paraId="0AB423AD" w14:textId="77777777" w:rsidR="00A17FF9" w:rsidRDefault="00A17FF9" w:rsidP="00783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54B53" w14:textId="294ED1D0" w:rsidR="00AF043D" w:rsidRDefault="00AF043D">
    <w:pPr>
      <w:pStyle w:val="Cabealho"/>
    </w:pPr>
    <w:ins w:id="366" w:author="Rafael Antunes" w:date="2016-06-17T13:19:00Z">
      <w:r>
        <w:t xml:space="preserve">University of Minho </w:t>
      </w:r>
    </w:ins>
    <w:ins w:id="367" w:author="Rafael Antunes" w:date="2016-06-17T13:18:00Z">
      <w:r>
        <w:ptab w:relativeTo="margin" w:alignment="center" w:leader="none"/>
      </w:r>
      <w:r>
        <w:ptab w:relativeTo="margin" w:alignment="right" w:leader="none"/>
      </w:r>
    </w:ins>
    <w:ins w:id="368" w:author="Rafael Antunes" w:date="2016-06-17T13:19:00Z">
      <w:r w:rsidRPr="0053033D">
        <w:t>Display and Lighting II</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0CC3"/>
    <w:rsid w:val="00185356"/>
    <w:rsid w:val="00195AA6"/>
    <w:rsid w:val="001A1663"/>
    <w:rsid w:val="001A205D"/>
    <w:rsid w:val="001C41C6"/>
    <w:rsid w:val="001F41AB"/>
    <w:rsid w:val="001F6BDA"/>
    <w:rsid w:val="00247C10"/>
    <w:rsid w:val="00251CC8"/>
    <w:rsid w:val="00256E47"/>
    <w:rsid w:val="0026697D"/>
    <w:rsid w:val="002672E4"/>
    <w:rsid w:val="00270452"/>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53CA3"/>
    <w:rsid w:val="003626F3"/>
    <w:rsid w:val="00375A17"/>
    <w:rsid w:val="0037714E"/>
    <w:rsid w:val="003810DA"/>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5566"/>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A380F"/>
    <w:rsid w:val="005A43BB"/>
    <w:rsid w:val="005C2BBE"/>
    <w:rsid w:val="005C33BD"/>
    <w:rsid w:val="005D310F"/>
    <w:rsid w:val="005E0802"/>
    <w:rsid w:val="005F04C1"/>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16F99"/>
    <w:rsid w:val="00A17615"/>
    <w:rsid w:val="00A17FF9"/>
    <w:rsid w:val="00A21FE3"/>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5F22"/>
    <w:rsid w:val="00AE6967"/>
    <w:rsid w:val="00AF043D"/>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45D66"/>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D5B2F"/>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73663"/>
    <w:rsid w:val="00D744CD"/>
    <w:rsid w:val="00D77645"/>
    <w:rsid w:val="00D77C59"/>
    <w:rsid w:val="00D8166D"/>
    <w:rsid w:val="00D8753F"/>
    <w:rsid w:val="00D950C5"/>
    <w:rsid w:val="00DA197E"/>
    <w:rsid w:val="00DB24A7"/>
    <w:rsid w:val="00DB50B5"/>
    <w:rsid w:val="00DB6A74"/>
    <w:rsid w:val="00DB7F38"/>
    <w:rsid w:val="00DC5C5F"/>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26"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10.jpeg"/><Relationship Id="rId21" Type="http://schemas.openxmlformats.org/officeDocument/2006/relationships/hyperlink" Target="file:///D:\Google%20Drive\Universidade%20do%20Minho\MEI\Computa&#231;&#227;o%20Gr&#225;fica\3%20-%20Ilumina&#231;&#227;o%20e%20Visualiza&#231;&#227;o%202\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chart" Target="charts/chart4.xml"/><Relationship Id="rId55" Type="http://schemas.openxmlformats.org/officeDocument/2006/relationships/image" Target="media/image23.jpeg"/><Relationship Id="rId63" Type="http://schemas.openxmlformats.org/officeDocument/2006/relationships/chart" Target="charts/chart5.xml"/><Relationship Id="rId68" Type="http://schemas.openxmlformats.org/officeDocument/2006/relationships/image" Target="media/image34.jpeg"/><Relationship Id="rId76" Type="http://schemas.openxmlformats.org/officeDocument/2006/relationships/oleObject" Target="embeddings/Microsoft_Excel_Chart2.xls"/><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file:///D:\Google%20Drive\Universidade%20do%20Minho\MEI\Computa&#231;&#227;o%20Gr&#225;fica\3%20-%20Ilumina&#231;&#227;o%20e%20Visualiza&#231;&#227;o%202\VI2_Cornell_Caustic\Report.docx" TargetMode="External"/><Relationship Id="rId29" Type="http://schemas.openxmlformats.org/officeDocument/2006/relationships/image" Target="media/image2.jpeg"/><Relationship Id="rId11" Type="http://schemas.openxmlformats.org/officeDocument/2006/relationships/hyperlink" Target="file:///D:\Google%20Drive\Universidade%20do%20Minho\MEI\Computa&#231;&#227;o%20Gr&#225;fica\3%20-%20Ilumina&#231;&#227;o%20e%20Visualiza&#231;&#227;o%202\VI2_Cornell_Caustic\Report.docx" TargetMode="External"/><Relationship Id="rId24"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2.jpeg"/><Relationship Id="rId74" Type="http://schemas.openxmlformats.org/officeDocument/2006/relationships/chart" Target="charts/chart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19"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oleObject" Target="embeddings/Microsoft_Excel_Chart1.xls"/><Relationship Id="rId73" Type="http://schemas.openxmlformats.org/officeDocument/2006/relationships/image" Target="media/image39.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3.png"/><Relationship Id="rId35"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9.jpeg"/><Relationship Id="rId72" Type="http://schemas.openxmlformats.org/officeDocument/2006/relationships/image" Target="media/image38.jpe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12.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xls"/><Relationship Id="rId57"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36467872"/>
        <c:axId val="436206792"/>
      </c:barChart>
      <c:catAx>
        <c:axId val="43646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792"/>
        <c:crosses val="autoZero"/>
        <c:auto val="1"/>
        <c:lblAlgn val="ctr"/>
        <c:lblOffset val="100"/>
        <c:noMultiLvlLbl val="0"/>
      </c:catAx>
      <c:valAx>
        <c:axId val="436206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4678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36207184"/>
        <c:axId val="436206400"/>
      </c:barChart>
      <c:catAx>
        <c:axId val="43620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400"/>
        <c:crosses val="autoZero"/>
        <c:auto val="1"/>
        <c:lblAlgn val="ctr"/>
        <c:lblOffset val="100"/>
        <c:noMultiLvlLbl val="0"/>
      </c:catAx>
      <c:valAx>
        <c:axId val="43620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9536"/>
        <c:axId val="436208360"/>
      </c:barChart>
      <c:catAx>
        <c:axId val="436209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8360"/>
        <c:crosses val="autoZero"/>
        <c:auto val="1"/>
        <c:lblAlgn val="ctr"/>
        <c:lblOffset val="100"/>
        <c:noMultiLvlLbl val="0"/>
      </c:catAx>
      <c:valAx>
        <c:axId val="43620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9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6008"/>
        <c:axId val="436209144"/>
      </c:barChart>
      <c:catAx>
        <c:axId val="436206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9144"/>
        <c:crosses val="autoZero"/>
        <c:auto val="1"/>
        <c:lblAlgn val="ctr"/>
        <c:lblOffset val="100"/>
        <c:noMultiLvlLbl val="0"/>
      </c:catAx>
      <c:valAx>
        <c:axId val="436209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239827144"/>
        <c:axId val="239826752"/>
      </c:barChart>
      <c:catAx>
        <c:axId val="239827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6752"/>
        <c:crosses val="autoZero"/>
        <c:auto val="1"/>
        <c:lblAlgn val="ctr"/>
        <c:lblOffset val="100"/>
        <c:noMultiLvlLbl val="0"/>
      </c:catAx>
      <c:valAx>
        <c:axId val="23982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7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239824792"/>
        <c:axId val="239826360"/>
      </c:barChart>
      <c:catAx>
        <c:axId val="239824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manualLayout>
              <c:xMode val="edge"/>
              <c:yMode val="edge"/>
              <c:x val="0.43796725409323833"/>
              <c:y val="0.555868280877996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6360"/>
        <c:crosses val="autoZero"/>
        <c:auto val="1"/>
        <c:lblAlgn val="ctr"/>
        <c:lblOffset val="100"/>
        <c:noMultiLvlLbl val="0"/>
      </c:catAx>
      <c:valAx>
        <c:axId val="239826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47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1745B3DA-680F-44CC-AB38-5FEF1601A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29</Pages>
  <Words>2910</Words>
  <Characters>16592</Characters>
  <Application>Microsoft Office Word</Application>
  <DocSecurity>0</DocSecurity>
  <Lines>138</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Bruno Barbosa</cp:lastModifiedBy>
  <cp:revision>162</cp:revision>
  <cp:lastPrinted>2016-02-07T23:44:00Z</cp:lastPrinted>
  <dcterms:created xsi:type="dcterms:W3CDTF">2015-10-20T15:13:00Z</dcterms:created>
  <dcterms:modified xsi:type="dcterms:W3CDTF">2016-06-17T21:37:00Z</dcterms:modified>
</cp:coreProperties>
</file>