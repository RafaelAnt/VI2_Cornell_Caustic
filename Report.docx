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lang w:val="pt-PT" w:eastAsia="pt-PT"/>
        </w:rPr>
        <mc:AlternateContent>
          <mc:Choice Requires="wps">
            <w:drawing>
              <wp:anchor distT="45720" distB="45720" distL="114300" distR="114300" simplePos="0" relativeHeight="251624448" behindDoc="0" locked="0" layoutInCell="1" allowOverlap="1" wp14:anchorId="74B3371F" wp14:editId="3BEC143D">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37714E" w:rsidRPr="008A2BBC" w:rsidRDefault="0037714E" w:rsidP="00AC4FE1">
                            <w:pPr>
                              <w:jc w:val="center"/>
                              <w:rPr>
                                <w:rFonts w:cs="Times New Roman"/>
                                <w:sz w:val="32"/>
                                <w:szCs w:val="32"/>
                              </w:rPr>
                            </w:pPr>
                            <w:r w:rsidRPr="008A2BBC">
                              <w:rPr>
                                <w:rFonts w:cs="Times New Roman"/>
                                <w:sz w:val="32"/>
                                <w:szCs w:val="32"/>
                              </w:rPr>
                              <w:t>Computer Graphics</w:t>
                            </w:r>
                          </w:p>
                          <w:p w14:paraId="4A932E22" w14:textId="690A28B1" w:rsidR="0037714E" w:rsidRPr="008A2BBC" w:rsidRDefault="0037714E"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37714E" w:rsidRPr="008A2BBC" w:rsidRDefault="0037714E"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24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37714E" w:rsidRPr="008A2BBC" w:rsidRDefault="0037714E" w:rsidP="00AC4FE1">
                      <w:pPr>
                        <w:jc w:val="center"/>
                        <w:rPr>
                          <w:rFonts w:cs="Times New Roman"/>
                          <w:sz w:val="32"/>
                          <w:szCs w:val="32"/>
                        </w:rPr>
                      </w:pPr>
                      <w:r w:rsidRPr="008A2BBC">
                        <w:rPr>
                          <w:rFonts w:cs="Times New Roman"/>
                          <w:sz w:val="32"/>
                          <w:szCs w:val="32"/>
                        </w:rPr>
                        <w:t>Computer Graphics</w:t>
                      </w:r>
                    </w:p>
                    <w:p w14:paraId="4A932E22" w14:textId="690A28B1" w:rsidR="0037714E" w:rsidRPr="008A2BBC" w:rsidRDefault="0037714E"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37714E" w:rsidRPr="008A2BBC" w:rsidRDefault="0037714E"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Cabealhodondice"/>
            <w:rPr>
              <w:rFonts w:asciiTheme="minorHAnsi" w:eastAsiaTheme="minorHAnsi" w:hAnsiTheme="minorHAnsi" w:cstheme="minorBidi"/>
              <w:sz w:val="22"/>
              <w:szCs w:val="22"/>
            </w:rPr>
          </w:pPr>
        </w:p>
        <w:p w14:paraId="74B33564" w14:textId="272A01E1" w:rsidR="00F32706" w:rsidRPr="00C54F98" w:rsidDel="00D73663" w:rsidRDefault="00F32706" w:rsidP="00F32706">
          <w:pPr>
            <w:pStyle w:val="Cabealhodondice"/>
            <w:jc w:val="center"/>
            <w:rPr>
              <w:del w:id="0" w:author="Rafael Antunes" w:date="2016-06-17T13:16:00Z"/>
              <w:rFonts w:cs="Times New Roman"/>
              <w:b/>
              <w:sz w:val="44"/>
              <w:szCs w:val="44"/>
            </w:rPr>
          </w:pPr>
          <w:r w:rsidRPr="00C54F98">
            <w:rPr>
              <w:rFonts w:cs="Times New Roman"/>
              <w:b/>
              <w:sz w:val="44"/>
              <w:szCs w:val="44"/>
            </w:rPr>
            <w:t>Table of Contents</w:t>
          </w:r>
        </w:p>
        <w:p w14:paraId="74B33565" w14:textId="77777777" w:rsidR="002D281C" w:rsidRPr="00C54F98" w:rsidRDefault="002D281C">
          <w:pPr>
            <w:pStyle w:val="Cabealhodondice"/>
            <w:jc w:val="center"/>
            <w:pPrChange w:id="1" w:author="Rafael Antunes" w:date="2016-06-17T13:16:00Z">
              <w:pPr/>
            </w:pPrChange>
          </w:pPr>
        </w:p>
        <w:p w14:paraId="74B33567" w14:textId="77777777" w:rsidR="00F32706" w:rsidRPr="00C54F98" w:rsidRDefault="00F32706" w:rsidP="00F32706"/>
        <w:p w14:paraId="0EFAFE0F" w14:textId="77777777" w:rsidR="009F2B42" w:rsidRDefault="00F32706">
          <w:pPr>
            <w:pStyle w:val="ndice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942915" w:history="1">
            <w:r w:rsidR="009F2B42" w:rsidRPr="00B30AB6">
              <w:rPr>
                <w:rStyle w:val="Hiperligao"/>
                <w:noProof/>
              </w:rPr>
              <w:t>Abstract</w:t>
            </w:r>
            <w:r w:rsidR="009F2B42">
              <w:rPr>
                <w:noProof/>
                <w:webHidden/>
              </w:rPr>
              <w:tab/>
            </w:r>
            <w:r w:rsidR="009F2B42">
              <w:rPr>
                <w:noProof/>
                <w:webHidden/>
              </w:rPr>
              <w:fldChar w:fldCharType="begin"/>
            </w:r>
            <w:r w:rsidR="009F2B42">
              <w:rPr>
                <w:noProof/>
                <w:webHidden/>
              </w:rPr>
              <w:instrText xml:space="preserve"> PAGEREF _Toc453942915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4DF145D0" w14:textId="77777777" w:rsidR="009F2B42" w:rsidRDefault="00A17615">
          <w:pPr>
            <w:pStyle w:val="ndice1"/>
            <w:rPr>
              <w:rFonts w:asciiTheme="minorHAnsi" w:eastAsiaTheme="minorEastAsia" w:hAnsiTheme="minorHAnsi"/>
              <w:noProof/>
            </w:rPr>
          </w:pPr>
          <w:hyperlink w:anchor="_Toc453942916" w:history="1">
            <w:r w:rsidR="009F2B42" w:rsidRPr="00B30AB6">
              <w:rPr>
                <w:rStyle w:val="Hiperligao"/>
                <w:noProof/>
              </w:rPr>
              <w:t>Introduction</w:t>
            </w:r>
            <w:r w:rsidR="009F2B42">
              <w:rPr>
                <w:noProof/>
                <w:webHidden/>
              </w:rPr>
              <w:tab/>
            </w:r>
            <w:r w:rsidR="009F2B42">
              <w:rPr>
                <w:noProof/>
                <w:webHidden/>
              </w:rPr>
              <w:fldChar w:fldCharType="begin"/>
            </w:r>
            <w:r w:rsidR="009F2B42">
              <w:rPr>
                <w:noProof/>
                <w:webHidden/>
              </w:rPr>
              <w:instrText xml:space="preserve"> PAGEREF _Toc453942916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3C101787" w14:textId="77777777" w:rsidR="009F2B42" w:rsidRDefault="00A17615">
          <w:pPr>
            <w:pStyle w:val="ndice1"/>
            <w:rPr>
              <w:rFonts w:asciiTheme="minorHAnsi" w:eastAsiaTheme="minorEastAsia" w:hAnsiTheme="minorHAnsi"/>
              <w:noProof/>
            </w:rPr>
          </w:pPr>
          <w:hyperlink w:anchor="_Toc453942917" w:history="1">
            <w:r w:rsidR="009F2B42" w:rsidRPr="00B30AB6">
              <w:rPr>
                <w:rStyle w:val="Hiperligao"/>
                <w:noProof/>
              </w:rPr>
              <w:t>Experiments</w:t>
            </w:r>
            <w:r w:rsidR="009F2B42">
              <w:rPr>
                <w:noProof/>
                <w:webHidden/>
              </w:rPr>
              <w:tab/>
            </w:r>
            <w:r w:rsidR="009F2B42">
              <w:rPr>
                <w:noProof/>
                <w:webHidden/>
              </w:rPr>
              <w:fldChar w:fldCharType="begin"/>
            </w:r>
            <w:r w:rsidR="009F2B42">
              <w:rPr>
                <w:noProof/>
                <w:webHidden/>
              </w:rPr>
              <w:instrText xml:space="preserve"> PAGEREF _Toc453942917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50635D26" w14:textId="77777777" w:rsidR="009F2B42" w:rsidRDefault="00A17615">
          <w:pPr>
            <w:pStyle w:val="ndice1"/>
            <w:rPr>
              <w:rFonts w:asciiTheme="minorHAnsi" w:eastAsiaTheme="minorEastAsia" w:hAnsiTheme="minorHAnsi"/>
              <w:noProof/>
            </w:rPr>
          </w:pPr>
          <w:hyperlink w:anchor="_Toc453942918" w:history="1">
            <w:r w:rsidR="009F2B42" w:rsidRPr="00B30AB6">
              <w:rPr>
                <w:rStyle w:val="Hiperligao"/>
                <w:noProof/>
              </w:rPr>
              <w:t>Hypotheses</w:t>
            </w:r>
            <w:r w:rsidR="009F2B42">
              <w:rPr>
                <w:noProof/>
                <w:webHidden/>
              </w:rPr>
              <w:tab/>
            </w:r>
            <w:r w:rsidR="009F2B42">
              <w:rPr>
                <w:noProof/>
                <w:webHidden/>
              </w:rPr>
              <w:fldChar w:fldCharType="begin"/>
            </w:r>
            <w:r w:rsidR="009F2B42">
              <w:rPr>
                <w:noProof/>
                <w:webHidden/>
              </w:rPr>
              <w:instrText xml:space="preserve"> PAGEREF _Toc453942918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0EF9631C" w14:textId="77777777" w:rsidR="009F2B42" w:rsidRDefault="00A17615">
          <w:pPr>
            <w:pStyle w:val="ndice1"/>
            <w:rPr>
              <w:rFonts w:asciiTheme="minorHAnsi" w:eastAsiaTheme="minorEastAsia" w:hAnsiTheme="minorHAnsi"/>
              <w:noProof/>
            </w:rPr>
          </w:pPr>
          <w:hyperlink w:anchor="_Toc453942919" w:history="1">
            <w:r w:rsidR="009F2B42" w:rsidRPr="00B30AB6">
              <w:rPr>
                <w:rStyle w:val="Hiperligao"/>
                <w:noProof/>
              </w:rPr>
              <w:t>Results</w:t>
            </w:r>
            <w:r w:rsidR="009F2B42">
              <w:rPr>
                <w:noProof/>
                <w:webHidden/>
              </w:rPr>
              <w:tab/>
            </w:r>
            <w:r w:rsidR="009F2B42">
              <w:rPr>
                <w:noProof/>
                <w:webHidden/>
              </w:rPr>
              <w:fldChar w:fldCharType="begin"/>
            </w:r>
            <w:r w:rsidR="009F2B42">
              <w:rPr>
                <w:noProof/>
                <w:webHidden/>
              </w:rPr>
              <w:instrText xml:space="preserve"> PAGEREF _Toc453942919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105BD6A8" w14:textId="77777777" w:rsidR="009F2B42" w:rsidRDefault="00A17615">
          <w:pPr>
            <w:pStyle w:val="ndice2"/>
            <w:rPr>
              <w:rFonts w:asciiTheme="minorHAnsi" w:eastAsiaTheme="minorEastAsia" w:hAnsiTheme="minorHAnsi"/>
              <w:noProof/>
            </w:rPr>
          </w:pPr>
          <w:hyperlink w:anchor="_Toc453942920" w:history="1">
            <w:r w:rsidR="009F2B42" w:rsidRPr="00B30AB6">
              <w:rPr>
                <w:rStyle w:val="Hiperligao"/>
                <w:noProof/>
              </w:rPr>
              <w:t>Path Tracing</w:t>
            </w:r>
            <w:r w:rsidR="009F2B42">
              <w:rPr>
                <w:noProof/>
                <w:webHidden/>
              </w:rPr>
              <w:tab/>
            </w:r>
            <w:r w:rsidR="009F2B42">
              <w:rPr>
                <w:noProof/>
                <w:webHidden/>
              </w:rPr>
              <w:fldChar w:fldCharType="begin"/>
            </w:r>
            <w:r w:rsidR="009F2B42">
              <w:rPr>
                <w:noProof/>
                <w:webHidden/>
              </w:rPr>
              <w:instrText xml:space="preserve"> PAGEREF _Toc453942920 \h </w:instrText>
            </w:r>
            <w:r w:rsidR="009F2B42">
              <w:rPr>
                <w:noProof/>
                <w:webHidden/>
              </w:rPr>
            </w:r>
            <w:r w:rsidR="009F2B42">
              <w:rPr>
                <w:noProof/>
                <w:webHidden/>
              </w:rPr>
              <w:fldChar w:fldCharType="separate"/>
            </w:r>
            <w:r w:rsidR="009F2B42">
              <w:rPr>
                <w:noProof/>
                <w:webHidden/>
              </w:rPr>
              <w:t>7</w:t>
            </w:r>
            <w:r w:rsidR="009F2B42">
              <w:rPr>
                <w:noProof/>
                <w:webHidden/>
              </w:rPr>
              <w:fldChar w:fldCharType="end"/>
            </w:r>
          </w:hyperlink>
        </w:p>
        <w:p w14:paraId="2E46A853" w14:textId="77777777" w:rsidR="009F2B42" w:rsidRDefault="00A17615">
          <w:pPr>
            <w:pStyle w:val="ndice3"/>
            <w:tabs>
              <w:tab w:val="right" w:leader="dot" w:pos="8828"/>
            </w:tabs>
            <w:rPr>
              <w:rFonts w:asciiTheme="minorHAnsi" w:eastAsiaTheme="minorEastAsia" w:hAnsiTheme="minorHAnsi"/>
              <w:noProof/>
            </w:rPr>
          </w:pPr>
          <w:hyperlink w:anchor="_Toc453942921"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_Toc453942921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67B441F4" w14:textId="77777777" w:rsidR="009F2B42" w:rsidRDefault="00A17615">
          <w:pPr>
            <w:pStyle w:val="ndice3"/>
            <w:tabs>
              <w:tab w:val="right" w:leader="dot" w:pos="8828"/>
            </w:tabs>
            <w:rPr>
              <w:rFonts w:asciiTheme="minorHAnsi" w:eastAsiaTheme="minorEastAsia" w:hAnsiTheme="minorHAnsi"/>
              <w:noProof/>
            </w:rPr>
          </w:pPr>
          <w:hyperlink w:anchor="_Toc453942922"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_Toc453942922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09532AA0" w14:textId="77777777" w:rsidR="009F2B42" w:rsidRDefault="00A17615">
          <w:pPr>
            <w:pStyle w:val="ndice3"/>
            <w:tabs>
              <w:tab w:val="right" w:leader="dot" w:pos="8828"/>
            </w:tabs>
            <w:rPr>
              <w:rFonts w:asciiTheme="minorHAnsi" w:eastAsiaTheme="minorEastAsia" w:hAnsiTheme="minorHAnsi"/>
              <w:noProof/>
            </w:rPr>
          </w:pPr>
          <w:hyperlink w:anchor="_Toc453942923"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_Toc453942923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696EEB3" w14:textId="77777777" w:rsidR="009F2B42" w:rsidRDefault="00A17615">
          <w:pPr>
            <w:pStyle w:val="ndice3"/>
            <w:tabs>
              <w:tab w:val="right" w:leader="dot" w:pos="8828"/>
            </w:tabs>
            <w:rPr>
              <w:rFonts w:asciiTheme="minorHAnsi" w:eastAsiaTheme="minorEastAsia" w:hAnsiTheme="minorHAnsi"/>
              <w:noProof/>
            </w:rPr>
          </w:pPr>
          <w:hyperlink w:anchor="_Toc453942924"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_Toc453942924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77503A2A" w14:textId="77777777" w:rsidR="009F2B42" w:rsidRDefault="00A17615">
          <w:pPr>
            <w:pStyle w:val="ndice3"/>
            <w:tabs>
              <w:tab w:val="right" w:leader="dot" w:pos="8828"/>
            </w:tabs>
            <w:rPr>
              <w:rFonts w:asciiTheme="minorHAnsi" w:eastAsiaTheme="minorEastAsia" w:hAnsiTheme="minorHAnsi"/>
              <w:noProof/>
            </w:rPr>
          </w:pPr>
          <w:hyperlink w:anchor="_Toc453942925"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_Toc453942925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5BD46819" w14:textId="77777777" w:rsidR="009F2B42" w:rsidRDefault="00A17615">
          <w:pPr>
            <w:pStyle w:val="ndice3"/>
            <w:tabs>
              <w:tab w:val="right" w:leader="dot" w:pos="8828"/>
            </w:tabs>
            <w:rPr>
              <w:rFonts w:asciiTheme="minorHAnsi" w:eastAsiaTheme="minorEastAsia" w:hAnsiTheme="minorHAnsi"/>
              <w:noProof/>
            </w:rPr>
          </w:pPr>
          <w:hyperlink w:anchor="_Toc453942926"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_Toc453942926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7EAA773F" w14:textId="77777777" w:rsidR="009F2B42" w:rsidRDefault="00A17615">
          <w:pPr>
            <w:pStyle w:val="ndice2"/>
            <w:rPr>
              <w:rFonts w:asciiTheme="minorHAnsi" w:eastAsiaTheme="minorEastAsia" w:hAnsiTheme="minorHAnsi"/>
              <w:noProof/>
            </w:rPr>
          </w:pPr>
          <w:hyperlink w:anchor="_Toc453942927" w:history="1">
            <w:r w:rsidR="009F2B42" w:rsidRPr="00B30AB6">
              <w:rPr>
                <w:rStyle w:val="Hiperligao"/>
                <w:noProof/>
              </w:rPr>
              <w:t>Photon Map With No Caustic Photons</w:t>
            </w:r>
            <w:r w:rsidR="009F2B42">
              <w:rPr>
                <w:noProof/>
                <w:webHidden/>
              </w:rPr>
              <w:tab/>
            </w:r>
            <w:r w:rsidR="009F2B42">
              <w:rPr>
                <w:noProof/>
                <w:webHidden/>
              </w:rPr>
              <w:fldChar w:fldCharType="begin"/>
            </w:r>
            <w:r w:rsidR="009F2B42">
              <w:rPr>
                <w:noProof/>
                <w:webHidden/>
              </w:rPr>
              <w:instrText xml:space="preserve"> PAGEREF _Toc453942927 \h </w:instrText>
            </w:r>
            <w:r w:rsidR="009F2B42">
              <w:rPr>
                <w:noProof/>
                <w:webHidden/>
              </w:rPr>
            </w:r>
            <w:r w:rsidR="009F2B42">
              <w:rPr>
                <w:noProof/>
                <w:webHidden/>
              </w:rPr>
              <w:fldChar w:fldCharType="separate"/>
            </w:r>
            <w:r w:rsidR="009F2B42">
              <w:rPr>
                <w:noProof/>
                <w:webHidden/>
              </w:rPr>
              <w:t>14</w:t>
            </w:r>
            <w:r w:rsidR="009F2B42">
              <w:rPr>
                <w:noProof/>
                <w:webHidden/>
              </w:rPr>
              <w:fldChar w:fldCharType="end"/>
            </w:r>
          </w:hyperlink>
        </w:p>
        <w:p w14:paraId="6CADA8DD" w14:textId="77777777" w:rsidR="009F2B42" w:rsidRDefault="00A17615">
          <w:pPr>
            <w:pStyle w:val="ndice3"/>
            <w:tabs>
              <w:tab w:val="right" w:leader="dot" w:pos="8828"/>
            </w:tabs>
            <w:rPr>
              <w:rFonts w:asciiTheme="minorHAnsi" w:eastAsiaTheme="minorEastAsia" w:hAnsiTheme="minorHAnsi"/>
              <w:noProof/>
            </w:rPr>
          </w:pPr>
          <w:hyperlink w:anchor="_Toc453942928"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_Toc453942928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5D342596" w14:textId="77777777" w:rsidR="009F2B42" w:rsidRDefault="00A17615">
          <w:pPr>
            <w:pStyle w:val="ndice3"/>
            <w:tabs>
              <w:tab w:val="right" w:leader="dot" w:pos="8828"/>
            </w:tabs>
            <w:rPr>
              <w:rFonts w:asciiTheme="minorHAnsi" w:eastAsiaTheme="minorEastAsia" w:hAnsiTheme="minorHAnsi"/>
              <w:noProof/>
            </w:rPr>
          </w:pPr>
          <w:hyperlink w:anchor="_Toc453942929"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_Toc453942929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3492DCB6" w14:textId="77777777" w:rsidR="009F2B42" w:rsidRDefault="00A17615">
          <w:pPr>
            <w:pStyle w:val="ndice3"/>
            <w:tabs>
              <w:tab w:val="right" w:leader="dot" w:pos="8828"/>
            </w:tabs>
            <w:rPr>
              <w:rFonts w:asciiTheme="minorHAnsi" w:eastAsiaTheme="minorEastAsia" w:hAnsiTheme="minorHAnsi"/>
              <w:noProof/>
            </w:rPr>
          </w:pPr>
          <w:hyperlink w:anchor="_Toc453942930"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_Toc453942930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129F735" w14:textId="77777777" w:rsidR="009F2B42" w:rsidRDefault="00A17615">
          <w:pPr>
            <w:pStyle w:val="ndice3"/>
            <w:tabs>
              <w:tab w:val="right" w:leader="dot" w:pos="8828"/>
            </w:tabs>
            <w:rPr>
              <w:rFonts w:asciiTheme="minorHAnsi" w:eastAsiaTheme="minorEastAsia" w:hAnsiTheme="minorHAnsi"/>
              <w:noProof/>
            </w:rPr>
          </w:pPr>
          <w:hyperlink w:anchor="_Toc453942931"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_Toc453942931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41FD4B80" w14:textId="77777777" w:rsidR="009F2B42" w:rsidRDefault="00A17615">
          <w:pPr>
            <w:pStyle w:val="ndice3"/>
            <w:tabs>
              <w:tab w:val="right" w:leader="dot" w:pos="8828"/>
            </w:tabs>
            <w:rPr>
              <w:rFonts w:asciiTheme="minorHAnsi" w:eastAsiaTheme="minorEastAsia" w:hAnsiTheme="minorHAnsi"/>
              <w:noProof/>
            </w:rPr>
          </w:pPr>
          <w:hyperlink w:anchor="_Toc453942932"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_Toc453942932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2D463D87" w14:textId="77777777" w:rsidR="009F2B42" w:rsidRDefault="00A17615">
          <w:pPr>
            <w:pStyle w:val="ndice3"/>
            <w:tabs>
              <w:tab w:val="right" w:leader="dot" w:pos="8828"/>
            </w:tabs>
            <w:rPr>
              <w:rFonts w:asciiTheme="minorHAnsi" w:eastAsiaTheme="minorEastAsia" w:hAnsiTheme="minorHAnsi"/>
              <w:noProof/>
            </w:rPr>
          </w:pPr>
          <w:hyperlink w:anchor="_Toc453942933"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_Toc453942933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7AB322AE" w14:textId="77777777" w:rsidR="009F2B42" w:rsidRDefault="00A17615">
          <w:pPr>
            <w:pStyle w:val="ndice2"/>
            <w:rPr>
              <w:rFonts w:asciiTheme="minorHAnsi" w:eastAsiaTheme="minorEastAsia" w:hAnsiTheme="minorHAnsi"/>
              <w:noProof/>
            </w:rPr>
          </w:pPr>
          <w:hyperlink w:anchor="_Toc453942934" w:history="1">
            <w:r w:rsidR="009F2B42" w:rsidRPr="00B30AB6">
              <w:rPr>
                <w:rStyle w:val="Hiperligao"/>
                <w:noProof/>
              </w:rPr>
              <w:t>Photon Map With Caustic Photons</w:t>
            </w:r>
            <w:r w:rsidR="009F2B42">
              <w:rPr>
                <w:noProof/>
                <w:webHidden/>
              </w:rPr>
              <w:tab/>
            </w:r>
            <w:r w:rsidR="009F2B42">
              <w:rPr>
                <w:noProof/>
                <w:webHidden/>
              </w:rPr>
              <w:fldChar w:fldCharType="begin"/>
            </w:r>
            <w:r w:rsidR="009F2B42">
              <w:rPr>
                <w:noProof/>
                <w:webHidden/>
              </w:rPr>
              <w:instrText xml:space="preserve"> PAGEREF _Toc453942934 \h </w:instrText>
            </w:r>
            <w:r w:rsidR="009F2B42">
              <w:rPr>
                <w:noProof/>
                <w:webHidden/>
              </w:rPr>
            </w:r>
            <w:r w:rsidR="009F2B42">
              <w:rPr>
                <w:noProof/>
                <w:webHidden/>
              </w:rPr>
              <w:fldChar w:fldCharType="separate"/>
            </w:r>
            <w:r w:rsidR="009F2B42">
              <w:rPr>
                <w:noProof/>
                <w:webHidden/>
              </w:rPr>
              <w:t>21</w:t>
            </w:r>
            <w:r w:rsidR="009F2B42">
              <w:rPr>
                <w:noProof/>
                <w:webHidden/>
              </w:rPr>
              <w:fldChar w:fldCharType="end"/>
            </w:r>
          </w:hyperlink>
        </w:p>
        <w:p w14:paraId="454667B8" w14:textId="77777777" w:rsidR="009F2B42" w:rsidRDefault="00A17615">
          <w:pPr>
            <w:pStyle w:val="ndice3"/>
            <w:tabs>
              <w:tab w:val="right" w:leader="dot" w:pos="8828"/>
            </w:tabs>
            <w:rPr>
              <w:rFonts w:asciiTheme="minorHAnsi" w:eastAsiaTheme="minorEastAsia" w:hAnsiTheme="minorHAnsi"/>
              <w:noProof/>
            </w:rPr>
          </w:pPr>
          <w:hyperlink w:anchor="_Toc453942935"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_Toc453942935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3905D716" w14:textId="77777777" w:rsidR="009F2B42" w:rsidRDefault="00A17615">
          <w:pPr>
            <w:pStyle w:val="ndice3"/>
            <w:tabs>
              <w:tab w:val="right" w:leader="dot" w:pos="8828"/>
            </w:tabs>
            <w:rPr>
              <w:rFonts w:asciiTheme="minorHAnsi" w:eastAsiaTheme="minorEastAsia" w:hAnsiTheme="minorHAnsi"/>
              <w:noProof/>
            </w:rPr>
          </w:pPr>
          <w:hyperlink w:anchor="_Toc453942936"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_Toc453942936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30192748" w14:textId="77777777" w:rsidR="009F2B42" w:rsidRDefault="00A17615">
          <w:pPr>
            <w:pStyle w:val="ndice3"/>
            <w:tabs>
              <w:tab w:val="right" w:leader="dot" w:pos="8828"/>
            </w:tabs>
            <w:rPr>
              <w:rFonts w:asciiTheme="minorHAnsi" w:eastAsiaTheme="minorEastAsia" w:hAnsiTheme="minorHAnsi"/>
              <w:noProof/>
            </w:rPr>
          </w:pPr>
          <w:hyperlink w:anchor="_Toc453942937"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_Toc453942937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5004C926" w14:textId="77777777" w:rsidR="009F2B42" w:rsidRDefault="00A17615">
          <w:pPr>
            <w:pStyle w:val="ndice3"/>
            <w:tabs>
              <w:tab w:val="right" w:leader="dot" w:pos="8828"/>
            </w:tabs>
            <w:rPr>
              <w:rFonts w:asciiTheme="minorHAnsi" w:eastAsiaTheme="minorEastAsia" w:hAnsiTheme="minorHAnsi"/>
              <w:noProof/>
            </w:rPr>
          </w:pPr>
          <w:hyperlink w:anchor="_Toc453942938"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_Toc453942938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62A5A865" w14:textId="77777777" w:rsidR="009F2B42" w:rsidRDefault="00A17615">
          <w:pPr>
            <w:pStyle w:val="ndice3"/>
            <w:tabs>
              <w:tab w:val="right" w:leader="dot" w:pos="8828"/>
            </w:tabs>
            <w:rPr>
              <w:rFonts w:asciiTheme="minorHAnsi" w:eastAsiaTheme="minorEastAsia" w:hAnsiTheme="minorHAnsi"/>
              <w:noProof/>
            </w:rPr>
          </w:pPr>
          <w:hyperlink w:anchor="_Toc453942939"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_Toc453942939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083A129F" w14:textId="77777777" w:rsidR="009F2B42" w:rsidRDefault="00A17615">
          <w:pPr>
            <w:pStyle w:val="ndice2"/>
            <w:rPr>
              <w:rFonts w:asciiTheme="minorHAnsi" w:eastAsiaTheme="minorEastAsia" w:hAnsiTheme="minorHAnsi"/>
              <w:noProof/>
            </w:rPr>
          </w:pPr>
          <w:hyperlink w:anchor="_Toc453942940" w:history="1">
            <w:r w:rsidR="009F2B42" w:rsidRPr="00B30AB6">
              <w:rPr>
                <w:rStyle w:val="Hiperligao"/>
                <w:noProof/>
              </w:rPr>
              <w:t>Reference Image</w:t>
            </w:r>
            <w:r w:rsidR="009F2B42">
              <w:rPr>
                <w:noProof/>
                <w:webHidden/>
              </w:rPr>
              <w:tab/>
            </w:r>
            <w:r w:rsidR="009F2B42">
              <w:rPr>
                <w:noProof/>
                <w:webHidden/>
              </w:rPr>
              <w:fldChar w:fldCharType="begin"/>
            </w:r>
            <w:r w:rsidR="009F2B42">
              <w:rPr>
                <w:noProof/>
                <w:webHidden/>
              </w:rPr>
              <w:instrText xml:space="preserve"> PAGEREF _Toc453942940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36E90EC4" w14:textId="77777777" w:rsidR="009F2B42" w:rsidRDefault="00A17615">
          <w:pPr>
            <w:pStyle w:val="ndice1"/>
            <w:rPr>
              <w:rFonts w:asciiTheme="minorHAnsi" w:eastAsiaTheme="minorEastAsia" w:hAnsiTheme="minorHAnsi"/>
              <w:noProof/>
            </w:rPr>
          </w:pPr>
          <w:hyperlink w:anchor="_Toc453942941" w:history="1">
            <w:r w:rsidR="009F2B42" w:rsidRPr="00B30AB6">
              <w:rPr>
                <w:rStyle w:val="Hiperligao"/>
                <w:noProof/>
              </w:rPr>
              <w:t>Conclusion</w:t>
            </w:r>
            <w:r w:rsidR="009F2B42">
              <w:rPr>
                <w:noProof/>
                <w:webHidden/>
              </w:rPr>
              <w:tab/>
            </w:r>
            <w:r w:rsidR="009F2B42">
              <w:rPr>
                <w:noProof/>
                <w:webHidden/>
              </w:rPr>
              <w:fldChar w:fldCharType="begin"/>
            </w:r>
            <w:r w:rsidR="009F2B42">
              <w:rPr>
                <w:noProof/>
                <w:webHidden/>
              </w:rPr>
              <w:instrText xml:space="preserve"> PAGEREF _Toc453942941 \h </w:instrText>
            </w:r>
            <w:r w:rsidR="009F2B42">
              <w:rPr>
                <w:noProof/>
                <w:webHidden/>
              </w:rPr>
            </w:r>
            <w:r w:rsidR="009F2B42">
              <w:rPr>
                <w:noProof/>
                <w:webHidden/>
              </w:rPr>
              <w:fldChar w:fldCharType="separate"/>
            </w:r>
            <w:r w:rsidR="009F2B42">
              <w:rPr>
                <w:noProof/>
                <w:webHidden/>
              </w:rPr>
              <w:t>28</w:t>
            </w:r>
            <w:r w:rsidR="009F2B42">
              <w:rPr>
                <w:noProof/>
                <w:webHidden/>
              </w:rPr>
              <w:fldChar w:fldCharType="end"/>
            </w:r>
          </w:hyperlink>
        </w:p>
        <w:p w14:paraId="74B3357C" w14:textId="77777777" w:rsidR="00F32706" w:rsidRPr="00C54F98" w:rsidRDefault="00F32706">
          <w:r w:rsidRPr="00C54F98">
            <w:rPr>
              <w:b/>
              <w:bCs/>
            </w:rPr>
            <w:fldChar w:fldCharType="end"/>
          </w:r>
        </w:p>
      </w:sdtContent>
    </w:sdt>
    <w:p w14:paraId="35904910" w14:textId="7B4FC1FD" w:rsidR="00247C10" w:rsidRPr="00C54F98" w:rsidRDefault="00D73663">
      <w:pPr>
        <w:spacing w:line="259" w:lineRule="auto"/>
        <w:jc w:val="left"/>
        <w:pPrChange w:id="2" w:author="Rafael Antunes" w:date="2016-06-17T13:17:00Z">
          <w:pPr/>
        </w:pPrChange>
      </w:pPr>
      <w:ins w:id="3" w:author="Rafael Antunes" w:date="2016-06-17T13:17:00Z">
        <w:r>
          <w:br w:type="page"/>
        </w:r>
      </w:ins>
    </w:p>
    <w:p w14:paraId="27E8D691" w14:textId="684C1FA6" w:rsidR="00247C10" w:rsidRPr="00C54F98" w:rsidDel="00D73663" w:rsidRDefault="00247C10" w:rsidP="00247C10">
      <w:pPr>
        <w:jc w:val="center"/>
        <w:rPr>
          <w:del w:id="4" w:author="Rafael Antunes" w:date="2016-06-17T13:17:00Z"/>
          <w:rFonts w:eastAsiaTheme="majorEastAsia" w:cstheme="majorBidi"/>
          <w:b/>
          <w:sz w:val="44"/>
          <w:szCs w:val="44"/>
        </w:rPr>
      </w:pPr>
      <w:r w:rsidRPr="00C54F98">
        <w:rPr>
          <w:rFonts w:eastAsiaTheme="majorEastAsia" w:cstheme="majorBidi"/>
          <w:b/>
          <w:sz w:val="44"/>
          <w:szCs w:val="44"/>
        </w:rPr>
        <w:lastRenderedPageBreak/>
        <w:t xml:space="preserve">Table of </w:t>
      </w:r>
      <w:r w:rsidR="00511457" w:rsidRPr="00C54F98">
        <w:rPr>
          <w:rFonts w:eastAsiaTheme="majorEastAsia" w:cstheme="majorBidi"/>
          <w:b/>
          <w:sz w:val="44"/>
          <w:szCs w:val="44"/>
        </w:rPr>
        <w:t>Figures</w:t>
      </w:r>
    </w:p>
    <w:p w14:paraId="5014983D" w14:textId="77777777" w:rsidR="00A76C7B" w:rsidRPr="00C54F98" w:rsidRDefault="00A76C7B">
      <w:pPr>
        <w:jc w:val="center"/>
        <w:pPrChange w:id="5" w:author="Rafael Antunes" w:date="2016-06-17T13:17:00Z">
          <w:pPr/>
        </w:pPrChange>
      </w:pPr>
    </w:p>
    <w:p w14:paraId="2DE4740C" w14:textId="77777777" w:rsidR="00247C10" w:rsidRPr="00C54F98" w:rsidRDefault="00247C10" w:rsidP="00247C10"/>
    <w:p w14:paraId="2C38061C" w14:textId="77777777" w:rsidR="009F2B42" w:rsidRDefault="009A5DDF">
      <w:pPr>
        <w:pStyle w:val="ndicedeilustra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942942" w:history="1">
        <w:r w:rsidR="009F2B42" w:rsidRPr="00A25DEE">
          <w:rPr>
            <w:rStyle w:val="Hiperligao"/>
            <w:noProof/>
          </w:rPr>
          <w:t>Figure 1. Default scene, rendered with path tracing.</w:t>
        </w:r>
        <w:r w:rsidR="009F2B42">
          <w:rPr>
            <w:noProof/>
            <w:webHidden/>
          </w:rPr>
          <w:tab/>
        </w:r>
        <w:r w:rsidR="009F2B42">
          <w:rPr>
            <w:noProof/>
            <w:webHidden/>
          </w:rPr>
          <w:fldChar w:fldCharType="begin"/>
        </w:r>
        <w:r w:rsidR="009F2B42">
          <w:rPr>
            <w:noProof/>
            <w:webHidden/>
          </w:rPr>
          <w:instrText xml:space="preserve"> PAGEREF _Toc453942942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7C4F3B22" w14:textId="77777777" w:rsidR="009F2B42" w:rsidRDefault="00A17615">
      <w:pPr>
        <w:pStyle w:val="ndicedeilustraes"/>
        <w:tabs>
          <w:tab w:val="right" w:leader="dot" w:pos="8828"/>
        </w:tabs>
        <w:rPr>
          <w:rFonts w:asciiTheme="minorHAnsi" w:eastAsiaTheme="minorEastAsia" w:hAnsiTheme="minorHAnsi"/>
          <w:noProof/>
        </w:rPr>
      </w:pPr>
      <w:hyperlink r:id="rId9" w:anchor="_Toc453942943" w:history="1">
        <w:r w:rsidR="009F2B42" w:rsidRPr="00A25DEE">
          <w:rPr>
            <w:rStyle w:val="Hiperligao"/>
            <w:noProof/>
          </w:rPr>
          <w:t>Figure 2. How a caustic shadow is formed.</w:t>
        </w:r>
        <w:r w:rsidR="009F2B42">
          <w:rPr>
            <w:noProof/>
            <w:webHidden/>
          </w:rPr>
          <w:tab/>
        </w:r>
        <w:r w:rsidR="009F2B42">
          <w:rPr>
            <w:noProof/>
            <w:webHidden/>
          </w:rPr>
          <w:fldChar w:fldCharType="begin"/>
        </w:r>
        <w:r w:rsidR="009F2B42">
          <w:rPr>
            <w:noProof/>
            <w:webHidden/>
          </w:rPr>
          <w:instrText xml:space="preserve"> PAGEREF _Toc453942943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069C74D3" w14:textId="77777777" w:rsidR="009F2B42" w:rsidRDefault="00A17615">
      <w:pPr>
        <w:pStyle w:val="ndicedeilustraes"/>
        <w:tabs>
          <w:tab w:val="right" w:leader="dot" w:pos="8828"/>
        </w:tabs>
        <w:rPr>
          <w:rFonts w:asciiTheme="minorHAnsi" w:eastAsiaTheme="minorEastAsia" w:hAnsiTheme="minorHAnsi"/>
          <w:noProof/>
        </w:rPr>
      </w:pPr>
      <w:hyperlink r:id="rId10" w:anchor="_Toc453942944" w:history="1">
        <w:r w:rsidR="009F2B42" w:rsidRPr="00A25DEE">
          <w:rPr>
            <w:rStyle w:val="Hiperligao"/>
            <w:noProof/>
          </w:rPr>
          <w:t>Figure 3. Scene rendered with path tracing and an adaptive sampler.</w:t>
        </w:r>
        <w:r w:rsidR="009F2B42">
          <w:rPr>
            <w:noProof/>
            <w:webHidden/>
          </w:rPr>
          <w:tab/>
        </w:r>
        <w:r w:rsidR="009F2B42">
          <w:rPr>
            <w:noProof/>
            <w:webHidden/>
          </w:rPr>
          <w:fldChar w:fldCharType="begin"/>
        </w:r>
        <w:r w:rsidR="009F2B42">
          <w:rPr>
            <w:noProof/>
            <w:webHidden/>
          </w:rPr>
          <w:instrText xml:space="preserve"> PAGEREF _Toc453942944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3B3A84AA" w14:textId="77777777" w:rsidR="009F2B42" w:rsidRDefault="00A17615">
      <w:pPr>
        <w:pStyle w:val="ndicedeilustraes"/>
        <w:tabs>
          <w:tab w:val="right" w:leader="dot" w:pos="8828"/>
        </w:tabs>
        <w:rPr>
          <w:rFonts w:asciiTheme="minorHAnsi" w:eastAsiaTheme="minorEastAsia" w:hAnsiTheme="minorHAnsi"/>
          <w:noProof/>
        </w:rPr>
      </w:pPr>
      <w:hyperlink r:id="rId11" w:anchor="_Toc453942945" w:history="1">
        <w:r w:rsidR="009F2B42" w:rsidRPr="00A25DEE">
          <w:rPr>
            <w:rStyle w:val="Hiperligao"/>
            <w:noProof/>
          </w:rPr>
          <w:t>Figure 4. Scene rendered with path tracing and a best candidate sampler.</w:t>
        </w:r>
        <w:r w:rsidR="009F2B42">
          <w:rPr>
            <w:noProof/>
            <w:webHidden/>
          </w:rPr>
          <w:tab/>
        </w:r>
        <w:r w:rsidR="009F2B42">
          <w:rPr>
            <w:noProof/>
            <w:webHidden/>
          </w:rPr>
          <w:fldChar w:fldCharType="begin"/>
        </w:r>
        <w:r w:rsidR="009F2B42">
          <w:rPr>
            <w:noProof/>
            <w:webHidden/>
          </w:rPr>
          <w:instrText xml:space="preserve"> PAGEREF _Toc453942945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4F004892" w14:textId="77777777" w:rsidR="009F2B42" w:rsidRDefault="00A17615">
      <w:pPr>
        <w:pStyle w:val="ndicedeilustraes"/>
        <w:tabs>
          <w:tab w:val="right" w:leader="dot" w:pos="8828"/>
        </w:tabs>
        <w:rPr>
          <w:rFonts w:asciiTheme="minorHAnsi" w:eastAsiaTheme="minorEastAsia" w:hAnsiTheme="minorHAnsi"/>
          <w:noProof/>
        </w:rPr>
      </w:pPr>
      <w:hyperlink r:id="rId12" w:anchor="_Toc453942946" w:history="1">
        <w:r w:rsidR="009F2B42" w:rsidRPr="00A25DEE">
          <w:rPr>
            <w:rStyle w:val="Hiperligao"/>
            <w:noProof/>
          </w:rPr>
          <w:t>Figure 5. Scene rendered with path tracing and a halton sampler.</w:t>
        </w:r>
        <w:r w:rsidR="009F2B42">
          <w:rPr>
            <w:noProof/>
            <w:webHidden/>
          </w:rPr>
          <w:tab/>
        </w:r>
        <w:r w:rsidR="009F2B42">
          <w:rPr>
            <w:noProof/>
            <w:webHidden/>
          </w:rPr>
          <w:fldChar w:fldCharType="begin"/>
        </w:r>
        <w:r w:rsidR="009F2B42">
          <w:rPr>
            <w:noProof/>
            <w:webHidden/>
          </w:rPr>
          <w:instrText xml:space="preserve"> PAGEREF _Toc453942946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8ECE892" w14:textId="77777777" w:rsidR="009F2B42" w:rsidRDefault="00A17615">
      <w:pPr>
        <w:pStyle w:val="ndicedeilustraes"/>
        <w:tabs>
          <w:tab w:val="right" w:leader="dot" w:pos="8828"/>
        </w:tabs>
        <w:rPr>
          <w:rFonts w:asciiTheme="minorHAnsi" w:eastAsiaTheme="minorEastAsia" w:hAnsiTheme="minorHAnsi"/>
          <w:noProof/>
        </w:rPr>
      </w:pPr>
      <w:hyperlink r:id="rId13" w:anchor="_Toc453942947" w:history="1">
        <w:r w:rsidR="009F2B42" w:rsidRPr="00A25DEE">
          <w:rPr>
            <w:rStyle w:val="Hiperligao"/>
            <w:noProof/>
          </w:rPr>
          <w:t>Figure 6. Scene rendered with path tracing and a low discrepancy sampler.</w:t>
        </w:r>
        <w:r w:rsidR="009F2B42">
          <w:rPr>
            <w:noProof/>
            <w:webHidden/>
          </w:rPr>
          <w:tab/>
        </w:r>
        <w:r w:rsidR="009F2B42">
          <w:rPr>
            <w:noProof/>
            <w:webHidden/>
          </w:rPr>
          <w:fldChar w:fldCharType="begin"/>
        </w:r>
        <w:r w:rsidR="009F2B42">
          <w:rPr>
            <w:noProof/>
            <w:webHidden/>
          </w:rPr>
          <w:instrText xml:space="preserve"> PAGEREF _Toc453942947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13A31996" w14:textId="77777777" w:rsidR="009F2B42" w:rsidRDefault="00A17615">
      <w:pPr>
        <w:pStyle w:val="ndicedeilustraes"/>
        <w:tabs>
          <w:tab w:val="right" w:leader="dot" w:pos="8828"/>
        </w:tabs>
        <w:rPr>
          <w:rFonts w:asciiTheme="minorHAnsi" w:eastAsiaTheme="minorEastAsia" w:hAnsiTheme="minorHAnsi"/>
          <w:noProof/>
        </w:rPr>
      </w:pPr>
      <w:hyperlink r:id="rId14" w:anchor="_Toc453942948" w:history="1">
        <w:r w:rsidR="009F2B42" w:rsidRPr="00A25DEE">
          <w:rPr>
            <w:rStyle w:val="Hiperligao"/>
            <w:noProof/>
          </w:rPr>
          <w:t>Figure 7. Scene rendered with path tracing and a random sampler.</w:t>
        </w:r>
        <w:r w:rsidR="009F2B42">
          <w:rPr>
            <w:noProof/>
            <w:webHidden/>
          </w:rPr>
          <w:tab/>
        </w:r>
        <w:r w:rsidR="009F2B42">
          <w:rPr>
            <w:noProof/>
            <w:webHidden/>
          </w:rPr>
          <w:fldChar w:fldCharType="begin"/>
        </w:r>
        <w:r w:rsidR="009F2B42">
          <w:rPr>
            <w:noProof/>
            <w:webHidden/>
          </w:rPr>
          <w:instrText xml:space="preserve"> PAGEREF _Toc453942948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73193C39" w14:textId="77777777" w:rsidR="009F2B42" w:rsidRDefault="00A17615">
      <w:pPr>
        <w:pStyle w:val="ndicedeilustraes"/>
        <w:tabs>
          <w:tab w:val="right" w:leader="dot" w:pos="8828"/>
        </w:tabs>
        <w:rPr>
          <w:rFonts w:asciiTheme="minorHAnsi" w:eastAsiaTheme="minorEastAsia" w:hAnsiTheme="minorHAnsi"/>
          <w:noProof/>
        </w:rPr>
      </w:pPr>
      <w:hyperlink r:id="rId15" w:anchor="_Toc453942949" w:history="1">
        <w:r w:rsidR="009F2B42" w:rsidRPr="00A25DEE">
          <w:rPr>
            <w:rStyle w:val="Hiperligao"/>
            <w:noProof/>
          </w:rPr>
          <w:t>Figure 8. Scene rendered with path tracing and a stratified sampler.</w:t>
        </w:r>
        <w:r w:rsidR="009F2B42">
          <w:rPr>
            <w:noProof/>
            <w:webHidden/>
          </w:rPr>
          <w:tab/>
        </w:r>
        <w:r w:rsidR="009F2B42">
          <w:rPr>
            <w:noProof/>
            <w:webHidden/>
          </w:rPr>
          <w:fldChar w:fldCharType="begin"/>
        </w:r>
        <w:r w:rsidR="009F2B42">
          <w:rPr>
            <w:noProof/>
            <w:webHidden/>
          </w:rPr>
          <w:instrText xml:space="preserve"> PAGEREF _Toc453942949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2A284168" w14:textId="77777777" w:rsidR="009F2B42" w:rsidRDefault="00A17615">
      <w:pPr>
        <w:pStyle w:val="ndicedeilustraes"/>
        <w:tabs>
          <w:tab w:val="right" w:leader="dot" w:pos="8828"/>
        </w:tabs>
        <w:rPr>
          <w:rFonts w:asciiTheme="minorHAnsi" w:eastAsiaTheme="minorEastAsia" w:hAnsiTheme="minorHAnsi"/>
          <w:noProof/>
        </w:rPr>
      </w:pPr>
      <w:hyperlink r:id="rId16" w:anchor="_Toc453942950" w:history="1">
        <w:r w:rsidR="009F2B42" w:rsidRPr="00A25DEE">
          <w:rPr>
            <w:rStyle w:val="Hiperligao"/>
            <w:noProof/>
          </w:rPr>
          <w:t>Figure 9. Scene rendered with photon mapping and an adaptive sampler.</w:t>
        </w:r>
        <w:r w:rsidR="009F2B42">
          <w:rPr>
            <w:noProof/>
            <w:webHidden/>
          </w:rPr>
          <w:tab/>
        </w:r>
        <w:r w:rsidR="009F2B42">
          <w:rPr>
            <w:noProof/>
            <w:webHidden/>
          </w:rPr>
          <w:fldChar w:fldCharType="begin"/>
        </w:r>
        <w:r w:rsidR="009F2B42">
          <w:rPr>
            <w:noProof/>
            <w:webHidden/>
          </w:rPr>
          <w:instrText xml:space="preserve"> PAGEREF _Toc453942950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6561FF6E" w14:textId="77777777" w:rsidR="009F2B42" w:rsidRDefault="00A17615">
      <w:pPr>
        <w:pStyle w:val="ndicedeilustraes"/>
        <w:tabs>
          <w:tab w:val="right" w:leader="dot" w:pos="8828"/>
        </w:tabs>
        <w:rPr>
          <w:rFonts w:asciiTheme="minorHAnsi" w:eastAsiaTheme="minorEastAsia" w:hAnsiTheme="minorHAnsi"/>
          <w:noProof/>
        </w:rPr>
      </w:pPr>
      <w:hyperlink r:id="rId17" w:anchor="_Toc453942951" w:history="1">
        <w:r w:rsidR="009F2B42" w:rsidRPr="00A25DEE">
          <w:rPr>
            <w:rStyle w:val="Hiperligao"/>
            <w:noProof/>
          </w:rPr>
          <w:t>Figure 10. Scene rendered with photon mapping and a best candidate sampler.</w:t>
        </w:r>
        <w:r w:rsidR="009F2B42">
          <w:rPr>
            <w:noProof/>
            <w:webHidden/>
          </w:rPr>
          <w:tab/>
        </w:r>
        <w:r w:rsidR="009F2B42">
          <w:rPr>
            <w:noProof/>
            <w:webHidden/>
          </w:rPr>
          <w:fldChar w:fldCharType="begin"/>
        </w:r>
        <w:r w:rsidR="009F2B42">
          <w:rPr>
            <w:noProof/>
            <w:webHidden/>
          </w:rPr>
          <w:instrText xml:space="preserve"> PAGEREF _Toc453942951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7B911831" w14:textId="77777777" w:rsidR="009F2B42" w:rsidRDefault="00A17615">
      <w:pPr>
        <w:pStyle w:val="ndicedeilustraes"/>
        <w:tabs>
          <w:tab w:val="right" w:leader="dot" w:pos="8828"/>
        </w:tabs>
        <w:rPr>
          <w:rFonts w:asciiTheme="minorHAnsi" w:eastAsiaTheme="minorEastAsia" w:hAnsiTheme="minorHAnsi"/>
          <w:noProof/>
        </w:rPr>
      </w:pPr>
      <w:hyperlink r:id="rId18" w:anchor="_Toc453942952" w:history="1">
        <w:r w:rsidR="009F2B42" w:rsidRPr="00A25DEE">
          <w:rPr>
            <w:rStyle w:val="Hiperligao"/>
            <w:noProof/>
          </w:rPr>
          <w:t>Figure 11. Scene rendered with photon mapping and a halton sampler.</w:t>
        </w:r>
        <w:r w:rsidR="009F2B42">
          <w:rPr>
            <w:noProof/>
            <w:webHidden/>
          </w:rPr>
          <w:tab/>
        </w:r>
        <w:r w:rsidR="009F2B42">
          <w:rPr>
            <w:noProof/>
            <w:webHidden/>
          </w:rPr>
          <w:fldChar w:fldCharType="begin"/>
        </w:r>
        <w:r w:rsidR="009F2B42">
          <w:rPr>
            <w:noProof/>
            <w:webHidden/>
          </w:rPr>
          <w:instrText xml:space="preserve"> PAGEREF _Toc453942952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85A0BF6" w14:textId="77777777" w:rsidR="009F2B42" w:rsidRDefault="00A17615">
      <w:pPr>
        <w:pStyle w:val="ndicedeilustraes"/>
        <w:tabs>
          <w:tab w:val="right" w:leader="dot" w:pos="8828"/>
        </w:tabs>
        <w:rPr>
          <w:rFonts w:asciiTheme="minorHAnsi" w:eastAsiaTheme="minorEastAsia" w:hAnsiTheme="minorHAnsi"/>
          <w:noProof/>
        </w:rPr>
      </w:pPr>
      <w:hyperlink r:id="rId19" w:anchor="_Toc453942953" w:history="1">
        <w:r w:rsidR="009F2B42" w:rsidRPr="00A25DEE">
          <w:rPr>
            <w:rStyle w:val="Hiperligao"/>
            <w:noProof/>
          </w:rPr>
          <w:t>Figure 12. Scene rendered with photon mapping and a low discrepancy sampler.</w:t>
        </w:r>
        <w:r w:rsidR="009F2B42">
          <w:rPr>
            <w:noProof/>
            <w:webHidden/>
          </w:rPr>
          <w:tab/>
        </w:r>
        <w:r w:rsidR="009F2B42">
          <w:rPr>
            <w:noProof/>
            <w:webHidden/>
          </w:rPr>
          <w:fldChar w:fldCharType="begin"/>
        </w:r>
        <w:r w:rsidR="009F2B42">
          <w:rPr>
            <w:noProof/>
            <w:webHidden/>
          </w:rPr>
          <w:instrText xml:space="preserve"> PAGEREF _Toc453942953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01898F19" w14:textId="77777777" w:rsidR="009F2B42" w:rsidRDefault="00A17615">
      <w:pPr>
        <w:pStyle w:val="ndicedeilustraes"/>
        <w:tabs>
          <w:tab w:val="right" w:leader="dot" w:pos="8828"/>
        </w:tabs>
        <w:rPr>
          <w:rFonts w:asciiTheme="minorHAnsi" w:eastAsiaTheme="minorEastAsia" w:hAnsiTheme="minorHAnsi"/>
          <w:noProof/>
        </w:rPr>
      </w:pPr>
      <w:hyperlink r:id="rId20" w:anchor="_Toc453942954" w:history="1">
        <w:r w:rsidR="009F2B42" w:rsidRPr="00A25DEE">
          <w:rPr>
            <w:rStyle w:val="Hiperligao"/>
            <w:noProof/>
          </w:rPr>
          <w:t>Figure 13. Scene rendered with photon mapping and a random sampler.</w:t>
        </w:r>
        <w:r w:rsidR="009F2B42">
          <w:rPr>
            <w:noProof/>
            <w:webHidden/>
          </w:rPr>
          <w:tab/>
        </w:r>
        <w:r w:rsidR="009F2B42">
          <w:rPr>
            <w:noProof/>
            <w:webHidden/>
          </w:rPr>
          <w:fldChar w:fldCharType="begin"/>
        </w:r>
        <w:r w:rsidR="009F2B42">
          <w:rPr>
            <w:noProof/>
            <w:webHidden/>
          </w:rPr>
          <w:instrText xml:space="preserve"> PAGEREF _Toc453942954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15436470" w14:textId="77777777" w:rsidR="009F2B42" w:rsidRDefault="00A17615">
      <w:pPr>
        <w:pStyle w:val="ndicedeilustraes"/>
        <w:tabs>
          <w:tab w:val="right" w:leader="dot" w:pos="8828"/>
        </w:tabs>
        <w:rPr>
          <w:rFonts w:asciiTheme="minorHAnsi" w:eastAsiaTheme="minorEastAsia" w:hAnsiTheme="minorHAnsi"/>
          <w:noProof/>
        </w:rPr>
      </w:pPr>
      <w:hyperlink r:id="rId21" w:anchor="_Toc453942955" w:history="1">
        <w:r w:rsidR="009F2B42" w:rsidRPr="00A25DEE">
          <w:rPr>
            <w:rStyle w:val="Hiperligao"/>
            <w:noProof/>
          </w:rPr>
          <w:t>Figure 14. Scene rendered with photon mapping and a stratified sampler.</w:t>
        </w:r>
        <w:r w:rsidR="009F2B42">
          <w:rPr>
            <w:noProof/>
            <w:webHidden/>
          </w:rPr>
          <w:tab/>
        </w:r>
        <w:r w:rsidR="009F2B42">
          <w:rPr>
            <w:noProof/>
            <w:webHidden/>
          </w:rPr>
          <w:fldChar w:fldCharType="begin"/>
        </w:r>
        <w:r w:rsidR="009F2B42">
          <w:rPr>
            <w:noProof/>
            <w:webHidden/>
          </w:rPr>
          <w:instrText xml:space="preserve"> PAGEREF _Toc453942955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5570D290" w14:textId="77777777" w:rsidR="009F2B42" w:rsidRDefault="00A17615">
      <w:pPr>
        <w:pStyle w:val="ndicedeilustraes"/>
        <w:tabs>
          <w:tab w:val="right" w:leader="dot" w:pos="8828"/>
        </w:tabs>
        <w:rPr>
          <w:rFonts w:asciiTheme="minorHAnsi" w:eastAsiaTheme="minorEastAsia" w:hAnsiTheme="minorHAnsi"/>
          <w:noProof/>
        </w:rPr>
      </w:pPr>
      <w:hyperlink r:id="rId22" w:anchor="_Toc453942956" w:history="1">
        <w:r w:rsidR="009F2B42" w:rsidRPr="00A25DEE">
          <w:rPr>
            <w:rStyle w:val="Hiperligao"/>
            <w:noProof/>
          </w:rPr>
          <w:t>Figure 15. Scene rendered with photon mapping (with caustic photons) and a best candidate sampler.</w:t>
        </w:r>
        <w:r w:rsidR="009F2B42">
          <w:rPr>
            <w:noProof/>
            <w:webHidden/>
          </w:rPr>
          <w:tab/>
        </w:r>
        <w:r w:rsidR="009F2B42">
          <w:rPr>
            <w:noProof/>
            <w:webHidden/>
          </w:rPr>
          <w:fldChar w:fldCharType="begin"/>
        </w:r>
        <w:r w:rsidR="009F2B42">
          <w:rPr>
            <w:noProof/>
            <w:webHidden/>
          </w:rPr>
          <w:instrText xml:space="preserve"> PAGEREF _Toc453942956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644AB44A" w14:textId="77777777" w:rsidR="009F2B42" w:rsidRDefault="00A17615">
      <w:pPr>
        <w:pStyle w:val="ndicedeilustraes"/>
        <w:tabs>
          <w:tab w:val="right" w:leader="dot" w:pos="8828"/>
        </w:tabs>
        <w:rPr>
          <w:rFonts w:asciiTheme="minorHAnsi" w:eastAsiaTheme="minorEastAsia" w:hAnsiTheme="minorHAnsi"/>
          <w:noProof/>
        </w:rPr>
      </w:pPr>
      <w:hyperlink r:id="rId23" w:anchor="_Toc453942957" w:history="1">
        <w:r w:rsidR="009F2B42" w:rsidRPr="00A25DEE">
          <w:rPr>
            <w:rStyle w:val="Hiperligao"/>
            <w:noProof/>
          </w:rPr>
          <w:t>Figure 16. Scene rendered with photon mapping (with caustic photons) and a halton sampler.</w:t>
        </w:r>
        <w:r w:rsidR="009F2B42">
          <w:rPr>
            <w:noProof/>
            <w:webHidden/>
          </w:rPr>
          <w:tab/>
        </w:r>
        <w:r w:rsidR="009F2B42">
          <w:rPr>
            <w:noProof/>
            <w:webHidden/>
          </w:rPr>
          <w:fldChar w:fldCharType="begin"/>
        </w:r>
        <w:r w:rsidR="009F2B42">
          <w:rPr>
            <w:noProof/>
            <w:webHidden/>
          </w:rPr>
          <w:instrText xml:space="preserve"> PAGEREF _Toc453942957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20F37877" w14:textId="77777777" w:rsidR="009F2B42" w:rsidRDefault="00A17615">
      <w:pPr>
        <w:pStyle w:val="ndicedeilustraes"/>
        <w:tabs>
          <w:tab w:val="right" w:leader="dot" w:pos="8828"/>
        </w:tabs>
        <w:rPr>
          <w:rFonts w:asciiTheme="minorHAnsi" w:eastAsiaTheme="minorEastAsia" w:hAnsiTheme="minorHAnsi"/>
          <w:noProof/>
        </w:rPr>
      </w:pPr>
      <w:hyperlink r:id="rId24" w:anchor="_Toc453942958" w:history="1">
        <w:r w:rsidR="009F2B42" w:rsidRPr="00A25DEE">
          <w:rPr>
            <w:rStyle w:val="Hiperligao"/>
            <w:noProof/>
          </w:rPr>
          <w:t>Figure 17. Scene rendered with photon mapping (with caustic photons) and a low discrepancy sampler.</w:t>
        </w:r>
        <w:r w:rsidR="009F2B42">
          <w:rPr>
            <w:noProof/>
            <w:webHidden/>
          </w:rPr>
          <w:tab/>
        </w:r>
        <w:r w:rsidR="009F2B42">
          <w:rPr>
            <w:noProof/>
            <w:webHidden/>
          </w:rPr>
          <w:fldChar w:fldCharType="begin"/>
        </w:r>
        <w:r w:rsidR="009F2B42">
          <w:rPr>
            <w:noProof/>
            <w:webHidden/>
          </w:rPr>
          <w:instrText xml:space="preserve"> PAGEREF _Toc453942958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37613131" w14:textId="77777777" w:rsidR="009F2B42" w:rsidRDefault="00A17615">
      <w:pPr>
        <w:pStyle w:val="ndicedeilustraes"/>
        <w:tabs>
          <w:tab w:val="right" w:leader="dot" w:pos="8828"/>
        </w:tabs>
        <w:rPr>
          <w:rFonts w:asciiTheme="minorHAnsi" w:eastAsiaTheme="minorEastAsia" w:hAnsiTheme="minorHAnsi"/>
          <w:noProof/>
        </w:rPr>
      </w:pPr>
      <w:hyperlink r:id="rId25" w:anchor="_Toc453942959" w:history="1">
        <w:r w:rsidR="009F2B42" w:rsidRPr="00A25DEE">
          <w:rPr>
            <w:rStyle w:val="Hiperligao"/>
            <w:noProof/>
          </w:rPr>
          <w:t>Figure 18. Scene rendered with photon mapping (with caustic photons) and a random sampler.</w:t>
        </w:r>
        <w:r w:rsidR="009F2B42">
          <w:rPr>
            <w:noProof/>
            <w:webHidden/>
          </w:rPr>
          <w:tab/>
        </w:r>
        <w:r w:rsidR="009F2B42">
          <w:rPr>
            <w:noProof/>
            <w:webHidden/>
          </w:rPr>
          <w:fldChar w:fldCharType="begin"/>
        </w:r>
        <w:r w:rsidR="009F2B42">
          <w:rPr>
            <w:noProof/>
            <w:webHidden/>
          </w:rPr>
          <w:instrText xml:space="preserve"> PAGEREF _Toc453942959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26A8F4FA" w14:textId="77777777" w:rsidR="009F2B42" w:rsidRDefault="00A17615">
      <w:pPr>
        <w:pStyle w:val="ndicedeilustraes"/>
        <w:tabs>
          <w:tab w:val="right" w:leader="dot" w:pos="8828"/>
        </w:tabs>
        <w:rPr>
          <w:rFonts w:asciiTheme="minorHAnsi" w:eastAsiaTheme="minorEastAsia" w:hAnsiTheme="minorHAnsi"/>
          <w:noProof/>
        </w:rPr>
      </w:pPr>
      <w:hyperlink r:id="rId26" w:anchor="_Toc453942960" w:history="1">
        <w:r w:rsidR="009F2B42" w:rsidRPr="00A25DEE">
          <w:rPr>
            <w:rStyle w:val="Hiperligao"/>
            <w:noProof/>
          </w:rPr>
          <w:t>Figure 19. Scene rendered with photon mapping (with caustic photons) and a stratified sampler.</w:t>
        </w:r>
        <w:r w:rsidR="009F2B42">
          <w:rPr>
            <w:noProof/>
            <w:webHidden/>
          </w:rPr>
          <w:tab/>
        </w:r>
        <w:r w:rsidR="009F2B42">
          <w:rPr>
            <w:noProof/>
            <w:webHidden/>
          </w:rPr>
          <w:fldChar w:fldCharType="begin"/>
        </w:r>
        <w:r w:rsidR="009F2B42">
          <w:rPr>
            <w:noProof/>
            <w:webHidden/>
          </w:rPr>
          <w:instrText xml:space="preserve"> PAGEREF _Toc453942960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3ACADBEF" w14:textId="77777777" w:rsidR="009F2B42" w:rsidRDefault="00A17615">
      <w:pPr>
        <w:pStyle w:val="ndicedeilustraes"/>
        <w:tabs>
          <w:tab w:val="right" w:leader="dot" w:pos="8828"/>
        </w:tabs>
        <w:rPr>
          <w:rFonts w:asciiTheme="minorHAnsi" w:eastAsiaTheme="minorEastAsia" w:hAnsiTheme="minorHAnsi"/>
          <w:noProof/>
        </w:rPr>
      </w:pPr>
      <w:hyperlink r:id="rId27" w:anchor="_Toc453942961" w:history="1">
        <w:r w:rsidR="009F2B42" w:rsidRPr="00A25DEE">
          <w:rPr>
            <w:rStyle w:val="Hiperligao"/>
            <w:noProof/>
          </w:rPr>
          <w:t>Figure 20. Reference scene.</w:t>
        </w:r>
        <w:r w:rsidR="009F2B42">
          <w:rPr>
            <w:noProof/>
            <w:webHidden/>
          </w:rPr>
          <w:tab/>
        </w:r>
        <w:r w:rsidR="009F2B42">
          <w:rPr>
            <w:noProof/>
            <w:webHidden/>
          </w:rPr>
          <w:fldChar w:fldCharType="begin"/>
        </w:r>
        <w:r w:rsidR="009F2B42">
          <w:rPr>
            <w:noProof/>
            <w:webHidden/>
          </w:rPr>
          <w:instrText xml:space="preserve"> PAGEREF _Toc453942961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br w:type="page"/>
      </w:r>
    </w:p>
    <w:p w14:paraId="3E5B0E79" w14:textId="3F56795E" w:rsidR="00511457" w:rsidRPr="00C54F98" w:rsidRDefault="00511457" w:rsidP="00AD7D0C">
      <w:pPr>
        <w:pStyle w:val="Cabealho1"/>
      </w:pPr>
      <w:bookmarkStart w:id="6" w:name="_Toc453942915"/>
      <w:r w:rsidRPr="00C54F98">
        <w:lastRenderedPageBreak/>
        <w:t>Abstract</w:t>
      </w:r>
      <w:bookmarkEnd w:id="6"/>
    </w:p>
    <w:p w14:paraId="0AB164A9" w14:textId="0D28D340" w:rsidR="00E312DF" w:rsidRPr="00C54F98" w:rsidRDefault="00E312DF" w:rsidP="00A405BE">
      <w:pPr>
        <w:spacing w:line="276" w:lineRule="auto"/>
      </w:pPr>
      <w:r w:rsidRPr="00C54F98">
        <w:tab/>
      </w:r>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Cabealho1"/>
      </w:pPr>
      <w:bookmarkStart w:id="7" w:name="_Toc453942916"/>
      <w:r w:rsidRPr="00C54F98">
        <w:t>Introductio</w:t>
      </w:r>
      <w:r w:rsidR="00511457" w:rsidRPr="00C54F98">
        <w:t>n</w:t>
      </w:r>
      <w:bookmarkEnd w:id="7"/>
    </w:p>
    <w:p w14:paraId="4CC940D9" w14:textId="0DBA84CF" w:rsidR="00160384" w:rsidRDefault="004C02A8" w:rsidP="00D66D3A">
      <w:pPr>
        <w:spacing w:line="276" w:lineRule="auto"/>
        <w:ind w:firstLine="720"/>
      </w:pPr>
      <w:r>
        <w:rPr>
          <w:noProof/>
          <w:lang w:val="pt-PT" w:eastAsia="pt-PT"/>
        </w:rPr>
        <mc:AlternateContent>
          <mc:Choice Requires="wpg">
            <w:drawing>
              <wp:anchor distT="0" distB="0" distL="114300" distR="114300" simplePos="0" relativeHeight="251644928" behindDoc="0" locked="0" layoutInCell="1" allowOverlap="1" wp14:anchorId="77907A24" wp14:editId="75EE31D3">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6"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5249" cy="3905249"/>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37714E" w:rsidRPr="002C04CB" w:rsidRDefault="0037714E" w:rsidP="00D52647">
                              <w:pPr>
                                <w:pStyle w:val="Legenda"/>
                                <w:jc w:val="center"/>
                                <w:rPr>
                                  <w:noProof/>
                                </w:rPr>
                              </w:pPr>
                              <w:bookmarkStart w:id="8" w:name="_Ref453776636"/>
                              <w:bookmarkStart w:id="9" w:name="_Toc453942942"/>
                              <w:r>
                                <w:t xml:space="preserve">Figure </w:t>
                              </w:r>
                              <w:r w:rsidR="00A17615">
                                <w:fldChar w:fldCharType="begin"/>
                              </w:r>
                              <w:r w:rsidR="00A17615">
                                <w:instrText xml:space="preserve"> SEQ Figure \* ARABIC </w:instrText>
                              </w:r>
                              <w:r w:rsidR="00A17615">
                                <w:fldChar w:fldCharType="separate"/>
                              </w:r>
                              <w:r>
                                <w:rPr>
                                  <w:noProof/>
                                </w:rPr>
                                <w:t>1</w:t>
                              </w:r>
                              <w:r w:rsidR="00A17615">
                                <w:rPr>
                                  <w:noProof/>
                                </w:rPr>
                                <w:fldChar w:fldCharType="end"/>
                              </w:r>
                              <w:bookmarkEnd w:id="8"/>
                              <w:r>
                                <w:t>. Default scene, rendered with path tracing.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77907A24" id="Group 31" o:spid="_x0000_s1027" style="position:absolute;left:0;text-align:left;margin-left:0;margin-top:106.1pt;width:254.55pt;height:275.05pt;z-index:251644928;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kypjBAAAnQkAAA4AAABkcnMvZTJvRG9jLnhtbJxWzW7bOBC+L7Dv&#10;QOjuWJadxjbiFI6dBAGS1mjS9mKgoCnK4lYiuSRlO13swyz2sA+SF9uPlJQfJ8BmezA9HA7JmW++&#10;Ger4/a4syIYbK5ScRL2DOCJcMpUKuZ5En2/PO8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">
                  <v:imagedata r:id="rId29" o:title="cornell-Caustic-path"/>
                  <v:path arrowok="t"/>
                </v:shape>
                <v:shape id="Text Box 30" o:spid="_x0000_s1029" type="#_x0000_t202" style="position:absolute;top:39624;width:390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879AF48" w14:textId="0B528935" w:rsidR="0037714E" w:rsidRPr="002C04CB" w:rsidRDefault="0037714E" w:rsidP="00D52647">
                        <w:pPr>
                          <w:pStyle w:val="Legenda"/>
                          <w:jc w:val="center"/>
                          <w:rPr>
                            <w:noProof/>
                          </w:rPr>
                        </w:pPr>
                        <w:bookmarkStart w:id="10" w:name="_Ref453776636"/>
                        <w:bookmarkStart w:id="11" w:name="_Toc453942942"/>
                        <w:r>
                          <w:t xml:space="preserve">Figure </w:t>
                        </w:r>
                        <w:fldSimple w:instr=" SEQ Figure \* ARABIC ">
                          <w:r>
                            <w:rPr>
                              <w:noProof/>
                            </w:rPr>
                            <w:t>1</w:t>
                          </w:r>
                        </w:fldSimple>
                        <w:bookmarkEnd w:id="10"/>
                        <w:r>
                          <w:t>. Default scene, rendered with path tracing.</w:t>
                        </w:r>
                        <w:bookmarkEnd w:id="11"/>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D66D3A">
        <w:instrText xml:space="preserve"> \* MERGEFORMAT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proofErr w:type="spellStart"/>
      <w:r w:rsidR="007A0616" w:rsidRPr="007A0616">
        <w:t>killeroo</w:t>
      </w:r>
      <w:proofErr w:type="spellEnd"/>
      <w:r w:rsidR="007A0616">
        <w:t>”</w:t>
      </w:r>
      <w:r w:rsidR="007A0616" w:rsidRPr="007A0616">
        <w:t xml:space="preserve"> </w:t>
      </w:r>
      <w:r w:rsidR="007A0616">
        <w:t>model. Ou</w:t>
      </w:r>
      <w:r w:rsidR="001019C6">
        <w:t>r</w:t>
      </w:r>
      <w:r w:rsidR="007A0616">
        <w:t xml:space="preserve"> particular focus will be on the “</w:t>
      </w:r>
      <w:proofErr w:type="spellStart"/>
      <w:r w:rsidR="007A0616">
        <w:t>killeroo</w:t>
      </w:r>
      <w:proofErr w:type="spellEnd"/>
      <w:r w:rsidR="007A0616">
        <w:t>”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Cabealho1"/>
      </w:pPr>
      <w:bookmarkStart w:id="10" w:name="_Toc453942917"/>
      <w:r w:rsidRPr="00C54F98">
        <w:lastRenderedPageBreak/>
        <w:t>Experiments</w:t>
      </w:r>
      <w:bookmarkEnd w:id="10"/>
    </w:p>
    <w:p w14:paraId="3B3E6E0D" w14:textId="73723A80"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 xml:space="preserve">and have a basis for </w:t>
      </w:r>
      <w:r w:rsidR="009767E4">
        <w:rPr>
          <w:rFonts w:eastAsiaTheme="minorEastAsia"/>
        </w:rPr>
        <w:t>comparison, some</w:t>
      </w:r>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Legenda"/>
        <w:keepNext/>
        <w:jc w:val="center"/>
      </w:pPr>
      <w:bookmarkStart w:id="11" w:name="_Ref453775647"/>
      <w:bookmarkStart w:id="12" w:name="_Ref453775640"/>
      <w:r>
        <w:t xml:space="preserve">Table </w:t>
      </w:r>
      <w:r w:rsidR="00A17615">
        <w:fldChar w:fldCharType="begin"/>
      </w:r>
      <w:r w:rsidR="00A17615">
        <w:instrText xml:space="preserve"> SEQ Table \* ARABIC </w:instrText>
      </w:r>
      <w:r w:rsidR="00A17615">
        <w:fldChar w:fldCharType="separate"/>
      </w:r>
      <w:r w:rsidR="00B35C90">
        <w:rPr>
          <w:noProof/>
        </w:rPr>
        <w:t>1</w:t>
      </w:r>
      <w:r w:rsidR="00A17615">
        <w:rPr>
          <w:noProof/>
        </w:rPr>
        <w:fldChar w:fldCharType="end"/>
      </w:r>
      <w:bookmarkEnd w:id="11"/>
      <w:r>
        <w:t>. Planned experiments.</w:t>
      </w:r>
      <w:bookmarkEnd w:id="12"/>
    </w:p>
    <w:tbl>
      <w:tblPr>
        <w:tblStyle w:val="TabeladeGrelha1Clara"/>
        <w:tblW w:w="0" w:type="auto"/>
        <w:jc w:val="center"/>
        <w:tblLook w:val="0620" w:firstRow="1" w:lastRow="0" w:firstColumn="0" w:lastColumn="0" w:noHBand="1" w:noVBand="1"/>
      </w:tblPr>
      <w:tblGrid>
        <w:gridCol w:w="3397"/>
        <w:gridCol w:w="2488"/>
      </w:tblGrid>
      <w:tr w:rsidR="006523B7" w14:paraId="61B376A4" w14:textId="77777777" w:rsidTr="00B35C90">
        <w:trPr>
          <w:cnfStyle w:val="100000000000" w:firstRow="1" w:lastRow="0" w:firstColumn="0" w:lastColumn="0" w:oddVBand="0" w:evenVBand="0" w:oddHBand="0" w:evenHBand="0" w:firstRowFirstColumn="0" w:firstRowLastColumn="0" w:lastRowFirstColumn="0" w:lastRowLastColumn="0"/>
          <w:jc w:val="center"/>
        </w:trPr>
        <w:tc>
          <w:tcPr>
            <w:tcW w:w="3397" w:type="dxa"/>
            <w:vAlign w:val="center"/>
          </w:tcPr>
          <w:p w14:paraId="55D2A4DD" w14:textId="4E2E893A" w:rsidR="006523B7" w:rsidRDefault="006523B7" w:rsidP="00B35C90">
            <w:pPr>
              <w:spacing w:line="276" w:lineRule="auto"/>
              <w:jc w:val="center"/>
              <w:rPr>
                <w:rFonts w:eastAsiaTheme="minorEastAsia"/>
              </w:rPr>
            </w:pPr>
            <w:r>
              <w:rPr>
                <w:rFonts w:eastAsiaTheme="minorEastAsia"/>
              </w:rPr>
              <w:t>Surface Integrator</w:t>
            </w:r>
            <w:r w:rsidR="00C44478">
              <w:rPr>
                <w:rFonts w:eastAsiaTheme="minorEastAsia"/>
              </w:rPr>
              <w:t>s</w:t>
            </w:r>
          </w:p>
        </w:tc>
        <w:tc>
          <w:tcPr>
            <w:tcW w:w="2488" w:type="dxa"/>
            <w:vAlign w:val="center"/>
          </w:tcPr>
          <w:p w14:paraId="0D0B8FCD" w14:textId="5618A9B6" w:rsidR="006523B7" w:rsidRDefault="006523B7" w:rsidP="00B35C90">
            <w:pPr>
              <w:spacing w:line="276" w:lineRule="auto"/>
              <w:jc w:val="center"/>
              <w:rPr>
                <w:rFonts w:eastAsiaTheme="minorEastAsia"/>
              </w:rPr>
            </w:pPr>
            <w:r>
              <w:rPr>
                <w:rFonts w:eastAsiaTheme="minorEastAsia"/>
              </w:rPr>
              <w:t>Samplers</w:t>
            </w:r>
          </w:p>
        </w:tc>
      </w:tr>
      <w:tr w:rsidR="006523B7" w14:paraId="2F667EF1" w14:textId="77777777" w:rsidTr="00B35C90">
        <w:trPr>
          <w:jc w:val="center"/>
        </w:trPr>
        <w:tc>
          <w:tcPr>
            <w:tcW w:w="3397" w:type="dxa"/>
            <w:vAlign w:val="center"/>
          </w:tcPr>
          <w:p w14:paraId="3CDB5229" w14:textId="21D4E30A" w:rsidR="006523B7" w:rsidRDefault="00C44478" w:rsidP="00B35C90">
            <w:pPr>
              <w:spacing w:line="276" w:lineRule="auto"/>
              <w:jc w:val="center"/>
              <w:rPr>
                <w:rFonts w:eastAsiaTheme="minorEastAsia"/>
              </w:rPr>
            </w:pPr>
            <w:r>
              <w:rPr>
                <w:rFonts w:eastAsiaTheme="minorEastAsia"/>
              </w:rPr>
              <w:t>Path</w:t>
            </w:r>
          </w:p>
        </w:tc>
        <w:tc>
          <w:tcPr>
            <w:tcW w:w="2488" w:type="dxa"/>
            <w:vAlign w:val="center"/>
          </w:tcPr>
          <w:p w14:paraId="44EBCDE7" w14:textId="0CF87D10" w:rsidR="006523B7" w:rsidRDefault="006523B7" w:rsidP="00B35C90">
            <w:pPr>
              <w:spacing w:line="276" w:lineRule="auto"/>
              <w:jc w:val="center"/>
              <w:rPr>
                <w:rFonts w:eastAsiaTheme="minorEastAsia"/>
              </w:rPr>
            </w:pPr>
            <w:r>
              <w:rPr>
                <w:rFonts w:eastAsiaTheme="minorEastAsia"/>
              </w:rPr>
              <w:t>Adaptive</w:t>
            </w:r>
          </w:p>
        </w:tc>
      </w:tr>
      <w:tr w:rsidR="006523B7" w14:paraId="40362D43" w14:textId="77777777" w:rsidTr="00B35C90">
        <w:trPr>
          <w:jc w:val="center"/>
        </w:trPr>
        <w:tc>
          <w:tcPr>
            <w:tcW w:w="3397" w:type="dxa"/>
            <w:vAlign w:val="center"/>
          </w:tcPr>
          <w:p w14:paraId="0A20A544" w14:textId="47992993" w:rsidR="006523B7" w:rsidRDefault="00C44478" w:rsidP="00B35C90">
            <w:pPr>
              <w:spacing w:line="276" w:lineRule="auto"/>
              <w:jc w:val="center"/>
              <w:rPr>
                <w:rFonts w:eastAsiaTheme="minorEastAsia"/>
              </w:rPr>
            </w:pPr>
            <w:r>
              <w:rPr>
                <w:rFonts w:eastAsiaTheme="minorEastAsia"/>
              </w:rPr>
              <w:t>Photon Map</w:t>
            </w:r>
          </w:p>
        </w:tc>
        <w:tc>
          <w:tcPr>
            <w:tcW w:w="2488" w:type="dxa"/>
            <w:vAlign w:val="center"/>
          </w:tcPr>
          <w:p w14:paraId="2170E0A5" w14:textId="04397D18" w:rsidR="006523B7" w:rsidRDefault="006523B7" w:rsidP="00B35C90">
            <w:pPr>
              <w:spacing w:line="276" w:lineRule="auto"/>
              <w:jc w:val="center"/>
              <w:rPr>
                <w:rFonts w:eastAsiaTheme="minorEastAsia"/>
              </w:rPr>
            </w:pPr>
            <w:r>
              <w:rPr>
                <w:rFonts w:eastAsiaTheme="minorEastAsia"/>
              </w:rPr>
              <w:t>Best Candidate</w:t>
            </w:r>
          </w:p>
        </w:tc>
      </w:tr>
      <w:tr w:rsidR="006523B7" w14:paraId="4DC8DA26" w14:textId="77777777" w:rsidTr="00B35C90">
        <w:trPr>
          <w:jc w:val="center"/>
        </w:trPr>
        <w:tc>
          <w:tcPr>
            <w:tcW w:w="3397" w:type="dxa"/>
            <w:vAlign w:val="center"/>
          </w:tcPr>
          <w:p w14:paraId="455F363F" w14:textId="5EC85CB3" w:rsidR="006523B7" w:rsidRDefault="006523B7" w:rsidP="00B35C90">
            <w:pPr>
              <w:spacing w:line="276" w:lineRule="auto"/>
              <w:jc w:val="center"/>
              <w:rPr>
                <w:rFonts w:eastAsiaTheme="minorEastAsia"/>
              </w:rPr>
            </w:pPr>
          </w:p>
        </w:tc>
        <w:tc>
          <w:tcPr>
            <w:tcW w:w="2488" w:type="dxa"/>
            <w:vAlign w:val="center"/>
          </w:tcPr>
          <w:p w14:paraId="70B0E833" w14:textId="2C80C3E2" w:rsidR="006523B7" w:rsidRDefault="006523B7" w:rsidP="00B35C90">
            <w:pPr>
              <w:spacing w:line="276" w:lineRule="auto"/>
              <w:jc w:val="center"/>
              <w:rPr>
                <w:rFonts w:eastAsiaTheme="minorEastAsia"/>
              </w:rPr>
            </w:pPr>
            <w:proofErr w:type="spellStart"/>
            <w:r>
              <w:rPr>
                <w:rFonts w:eastAsiaTheme="minorEastAsia"/>
              </w:rPr>
              <w:t>Halton</w:t>
            </w:r>
            <w:proofErr w:type="spellEnd"/>
          </w:p>
        </w:tc>
      </w:tr>
      <w:tr w:rsidR="006523B7" w14:paraId="5DDBA608" w14:textId="77777777" w:rsidTr="00B35C90">
        <w:trPr>
          <w:jc w:val="center"/>
        </w:trPr>
        <w:tc>
          <w:tcPr>
            <w:tcW w:w="3397" w:type="dxa"/>
            <w:vAlign w:val="center"/>
          </w:tcPr>
          <w:p w14:paraId="78E33D51" w14:textId="77777777" w:rsidR="006523B7" w:rsidRDefault="006523B7" w:rsidP="00B35C90">
            <w:pPr>
              <w:spacing w:line="276" w:lineRule="auto"/>
              <w:jc w:val="center"/>
              <w:rPr>
                <w:rFonts w:eastAsiaTheme="minorEastAsia"/>
              </w:rPr>
            </w:pPr>
          </w:p>
        </w:tc>
        <w:tc>
          <w:tcPr>
            <w:tcW w:w="2488" w:type="dxa"/>
            <w:vAlign w:val="center"/>
          </w:tcPr>
          <w:p w14:paraId="40B43ED7" w14:textId="4E7D5846" w:rsidR="006523B7" w:rsidRDefault="006523B7" w:rsidP="00B35C90">
            <w:pPr>
              <w:spacing w:line="276" w:lineRule="auto"/>
              <w:jc w:val="center"/>
              <w:rPr>
                <w:rFonts w:eastAsiaTheme="minorEastAsia"/>
              </w:rPr>
            </w:pPr>
            <w:r>
              <w:rPr>
                <w:rFonts w:eastAsiaTheme="minorEastAsia"/>
              </w:rPr>
              <w:t>Low Discrepancy</w:t>
            </w:r>
          </w:p>
        </w:tc>
      </w:tr>
      <w:tr w:rsidR="006523B7" w14:paraId="6DB09BEA" w14:textId="77777777" w:rsidTr="00B35C90">
        <w:trPr>
          <w:jc w:val="center"/>
        </w:trPr>
        <w:tc>
          <w:tcPr>
            <w:tcW w:w="3397" w:type="dxa"/>
            <w:vAlign w:val="center"/>
          </w:tcPr>
          <w:p w14:paraId="201BE2A4" w14:textId="77777777" w:rsidR="006523B7" w:rsidRDefault="006523B7" w:rsidP="00B35C90">
            <w:pPr>
              <w:spacing w:line="276" w:lineRule="auto"/>
              <w:jc w:val="center"/>
              <w:rPr>
                <w:rFonts w:eastAsiaTheme="minorEastAsia"/>
              </w:rPr>
            </w:pPr>
          </w:p>
        </w:tc>
        <w:tc>
          <w:tcPr>
            <w:tcW w:w="2488" w:type="dxa"/>
            <w:vAlign w:val="center"/>
          </w:tcPr>
          <w:p w14:paraId="68D27A74" w14:textId="2B5A4FCD" w:rsidR="006523B7" w:rsidRDefault="006523B7" w:rsidP="00B35C90">
            <w:pPr>
              <w:spacing w:line="276" w:lineRule="auto"/>
              <w:jc w:val="center"/>
              <w:rPr>
                <w:rFonts w:eastAsiaTheme="minorEastAsia"/>
              </w:rPr>
            </w:pPr>
            <w:r>
              <w:rPr>
                <w:rFonts w:eastAsiaTheme="minorEastAsia"/>
              </w:rPr>
              <w:t>Random</w:t>
            </w:r>
          </w:p>
        </w:tc>
      </w:tr>
      <w:tr w:rsidR="006523B7" w14:paraId="09E7727D" w14:textId="77777777" w:rsidTr="00B35C90">
        <w:trPr>
          <w:jc w:val="center"/>
        </w:trPr>
        <w:tc>
          <w:tcPr>
            <w:tcW w:w="3397" w:type="dxa"/>
            <w:vAlign w:val="center"/>
          </w:tcPr>
          <w:p w14:paraId="4C54B040" w14:textId="77777777" w:rsidR="006523B7" w:rsidRDefault="006523B7" w:rsidP="00B35C90">
            <w:pPr>
              <w:spacing w:line="276" w:lineRule="auto"/>
              <w:jc w:val="center"/>
              <w:rPr>
                <w:rFonts w:eastAsiaTheme="minorEastAsia"/>
              </w:rPr>
            </w:pPr>
          </w:p>
        </w:tc>
        <w:tc>
          <w:tcPr>
            <w:tcW w:w="2488" w:type="dxa"/>
            <w:vAlign w:val="center"/>
          </w:tcPr>
          <w:p w14:paraId="67FA56F9" w14:textId="0F1FEBB2" w:rsidR="006523B7" w:rsidRDefault="006523B7" w:rsidP="00B35C90">
            <w:pPr>
              <w:spacing w:line="276" w:lineRule="auto"/>
              <w:jc w:val="center"/>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0736B7A"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w:t>
      </w:r>
      <w:proofErr w:type="spellStart"/>
      <w:r w:rsidR="005C2BBE">
        <w:rPr>
          <w:rFonts w:eastAsiaTheme="minorEastAsia"/>
        </w:rPr>
        <w:t>pixelsamples</w:t>
      </w:r>
      <w:proofErr w:type="spellEnd"/>
      <w:r w:rsidR="005C2BBE">
        <w:rPr>
          <w:rFonts w:eastAsiaTheme="minorEastAsia"/>
        </w:rPr>
        <w:t>” argument will be 256, at the exception of the adaptive (“</w:t>
      </w:r>
      <w:proofErr w:type="spellStart"/>
      <w:r w:rsidR="005C2BBE">
        <w:rPr>
          <w:rFonts w:eastAsiaTheme="minorEastAsia"/>
        </w:rPr>
        <w:t>minsamples</w:t>
      </w:r>
      <w:proofErr w:type="spellEnd"/>
      <w:r w:rsidR="005C2BBE">
        <w:rPr>
          <w:rFonts w:eastAsiaTheme="minorEastAsia"/>
        </w:rPr>
        <w:t>” set to 128 and “</w:t>
      </w:r>
      <w:proofErr w:type="spellStart"/>
      <w:r w:rsidR="005C2BBE">
        <w:rPr>
          <w:rFonts w:eastAsiaTheme="minorEastAsia"/>
        </w:rPr>
        <w:t>maxsamples</w:t>
      </w:r>
      <w:proofErr w:type="spellEnd"/>
      <w:r w:rsidR="005C2BBE">
        <w:rPr>
          <w:rFonts w:eastAsiaTheme="minorEastAsia"/>
        </w:rPr>
        <w:t>” set to 256) and stratified samplers (“</w:t>
      </w:r>
      <w:proofErr w:type="spellStart"/>
      <w:r w:rsidR="005C2BBE">
        <w:rPr>
          <w:rFonts w:eastAsiaTheme="minorEastAsia"/>
        </w:rPr>
        <w:t>xsamples</w:t>
      </w:r>
      <w:proofErr w:type="spellEnd"/>
      <w:r w:rsidR="005C2BBE">
        <w:rPr>
          <w:rFonts w:eastAsiaTheme="minorEastAsia"/>
        </w:rPr>
        <w:t>” and “</w:t>
      </w:r>
      <w:proofErr w:type="spellStart"/>
      <w:r w:rsidR="005C2BBE">
        <w:rPr>
          <w:rFonts w:eastAsiaTheme="minorEastAsia"/>
        </w:rPr>
        <w:t>ysamples</w:t>
      </w:r>
      <w:proofErr w:type="spellEnd"/>
      <w:r w:rsidR="005C2BBE">
        <w:rPr>
          <w:rFonts w:eastAsiaTheme="minorEastAsia"/>
        </w:rPr>
        <w:t>” set to 16, with jitter).</w:t>
      </w:r>
      <w:r w:rsidR="00C8489B">
        <w:rPr>
          <w:rFonts w:eastAsiaTheme="minorEastAsia"/>
        </w:rPr>
        <w:t xml:space="preserve"> The Photon Map surface integrator receives the argument “</w:t>
      </w:r>
      <w:proofErr w:type="spellStart"/>
      <w:r w:rsidR="00C8489B">
        <w:rPr>
          <w:rFonts w:eastAsiaTheme="minorEastAsia"/>
        </w:rPr>
        <w:t>causticphotons</w:t>
      </w:r>
      <w:proofErr w:type="spellEnd"/>
      <w:r w:rsidR="00C8489B">
        <w:rPr>
          <w:rFonts w:eastAsiaTheme="minorEastAsia"/>
        </w:rPr>
        <w:t>” as 10.000 and the “</w:t>
      </w:r>
      <w:proofErr w:type="spellStart"/>
      <w:r w:rsidR="00C8489B">
        <w:rPr>
          <w:rFonts w:eastAsiaTheme="minorEastAsia"/>
        </w:rPr>
        <w:t>indirectphotons</w:t>
      </w:r>
      <w:proofErr w:type="spellEnd"/>
      <w:r w:rsidR="00C8489B">
        <w:rPr>
          <w:rFonts w:eastAsiaTheme="minorEastAsia"/>
        </w:rPr>
        <w:t>”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Cabealho1"/>
        <w:rPr>
          <w:rFonts w:eastAsiaTheme="minorEastAsia"/>
        </w:rPr>
      </w:pPr>
      <w:bookmarkStart w:id="13" w:name="_Ref453929639"/>
      <w:bookmarkStart w:id="14" w:name="_Toc453942918"/>
      <w:r w:rsidRPr="00C54F98">
        <w:rPr>
          <w:rFonts w:eastAsiaTheme="minorEastAsia"/>
        </w:rPr>
        <w:t>Hypotheses</w:t>
      </w:r>
      <w:bookmarkEnd w:id="13"/>
      <w:bookmarkEnd w:id="14"/>
    </w:p>
    <w:p w14:paraId="521A9900" w14:textId="698EEAB5" w:rsidR="002A0F2F" w:rsidRDefault="001739CD" w:rsidP="00D52647">
      <w:pPr>
        <w:spacing w:line="276" w:lineRule="auto"/>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the “</w:t>
      </w:r>
      <w:proofErr w:type="spellStart"/>
      <w:r w:rsidR="00B55EE0">
        <w:t>killeroo</w:t>
      </w:r>
      <w:proofErr w:type="spellEnd"/>
      <w:r w:rsidR="00B55EE0">
        <w:t xml:space="preserve">”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w:t>
      </w:r>
      <w:proofErr w:type="spellStart"/>
      <w:r w:rsidR="00B55EE0">
        <w:t>killeroo</w:t>
      </w:r>
      <w:proofErr w:type="spellEnd"/>
      <w:r w:rsidR="00B55EE0">
        <w:t>” model) is very low</w:t>
      </w:r>
      <w:r w:rsidR="00054A30">
        <w:t xml:space="preserve"> (shown in </w:t>
      </w:r>
      <w:r w:rsidR="00054A30">
        <w:fldChar w:fldCharType="begin"/>
      </w:r>
      <w:r w:rsidR="00054A30">
        <w:instrText xml:space="preserve"> REF _Ref453858986 \h </w:instrText>
      </w:r>
      <w:r w:rsidR="00D52647">
        <w:instrText xml:space="preserve"> \* MERGEFORMAT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lang w:val="pt-PT" w:eastAsia="pt-PT"/>
        </w:rPr>
        <w:lastRenderedPageBreak/>
        <mc:AlternateContent>
          <mc:Choice Requires="wpg">
            <w:drawing>
              <wp:anchor distT="0" distB="0" distL="114300" distR="114300" simplePos="0" relativeHeight="251649024" behindDoc="0" locked="0" layoutInCell="1" allowOverlap="1" wp14:anchorId="1C07DCC4" wp14:editId="764009CD">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30">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37714E" w:rsidRPr="00E74415" w:rsidRDefault="0037714E" w:rsidP="00962668">
                              <w:pPr>
                                <w:pStyle w:val="Legenda"/>
                                <w:jc w:val="center"/>
                                <w:rPr>
                                  <w:noProof/>
                                </w:rPr>
                              </w:pPr>
                              <w:bookmarkStart w:id="15" w:name="_Ref453858986"/>
                              <w:bookmarkStart w:id="16" w:name="_Toc453942943"/>
                              <w:r>
                                <w:t xml:space="preserve">Figure </w:t>
                              </w:r>
                              <w:r w:rsidR="00A17615">
                                <w:fldChar w:fldCharType="begin"/>
                              </w:r>
                              <w:r w:rsidR="00A17615">
                                <w:instrText xml:space="preserve"> SEQ Figure \* ARABIC </w:instrText>
                              </w:r>
                              <w:r w:rsidR="00A17615">
                                <w:fldChar w:fldCharType="separate"/>
                              </w:r>
                              <w:r>
                                <w:rPr>
                                  <w:noProof/>
                                </w:rPr>
                                <w:t>2</w:t>
                              </w:r>
                              <w:r w:rsidR="00A17615">
                                <w:rPr>
                                  <w:noProof/>
                                </w:rPr>
                                <w:fldChar w:fldCharType="end"/>
                              </w:r>
                              <w:bookmarkEnd w:id="15"/>
                              <w:r>
                                <w:t>. How a caustic shadow is formed.</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group w14:anchorId="1C07DCC4" id="Group 4" o:spid="_x0000_s1030" style="position:absolute;left:0;text-align:left;margin-left:0;margin-top:0;width:193.5pt;height:243.1pt;z-index:251649024;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">
                  <v:imagedata r:id="rId31" o:title="caustics2" cropbottom="2077f" cropright="9175f"/>
                  <v:path arrowok="t"/>
                </v:shape>
                <v:shape id="Text Box 3" o:spid="_x0000_s1032" type="#_x0000_t202" style="position:absolute;top:28289;width:239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8D03FB9" w14:textId="286B0DDF" w:rsidR="0037714E" w:rsidRPr="00E74415" w:rsidRDefault="0037714E" w:rsidP="00962668">
                        <w:pPr>
                          <w:pStyle w:val="Legenda"/>
                          <w:jc w:val="center"/>
                          <w:rPr>
                            <w:noProof/>
                          </w:rPr>
                        </w:pPr>
                        <w:bookmarkStart w:id="19" w:name="_Ref453858986"/>
                        <w:bookmarkStart w:id="20" w:name="_Toc453942943"/>
                        <w:r>
                          <w:t xml:space="preserve">Figure </w:t>
                        </w:r>
                        <w:fldSimple w:instr=" SEQ Figure \* ARABIC ">
                          <w:r>
                            <w:rPr>
                              <w:noProof/>
                            </w:rPr>
                            <w:t>2</w:t>
                          </w:r>
                        </w:fldSimple>
                        <w:bookmarkEnd w:id="19"/>
                        <w:r>
                          <w:t xml:space="preserve">. How a caustic shadow is </w:t>
                        </w:r>
                        <w:proofErr w:type="gramStart"/>
                        <w:r>
                          <w:t>formed.</w:t>
                        </w:r>
                        <w:bookmarkEnd w:id="20"/>
                        <w:proofErr w:type="gramEnd"/>
                      </w:p>
                    </w:txbxContent>
                  </v:textbox>
                </v:shape>
                <w10:wrap type="topAndBottom" anchorx="margin"/>
              </v:group>
            </w:pict>
          </mc:Fallback>
        </mc:AlternateContent>
      </w:r>
    </w:p>
    <w:p w14:paraId="3E827925" w14:textId="4E45CB4A" w:rsidR="00C54F98" w:rsidRDefault="00C54F98" w:rsidP="00C54F98">
      <w:pPr>
        <w:pStyle w:val="Cabealho1"/>
      </w:pPr>
      <w:bookmarkStart w:id="17" w:name="_Toc453942919"/>
      <w:r w:rsidRPr="00C54F98">
        <w:t>Results</w:t>
      </w:r>
      <w:bookmarkEnd w:id="17"/>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lang w:val="pt-PT" w:eastAsia="pt-PT"/>
        </w:rPr>
        <mc:AlternateContent>
          <mc:Choice Requires="wpg">
            <w:drawing>
              <wp:anchor distT="0" distB="0" distL="114300" distR="114300" simplePos="0" relativeHeight="251677696" behindDoc="0" locked="0" layoutInCell="1" allowOverlap="1" wp14:anchorId="4C6307FE" wp14:editId="11C4FE6D">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32"/>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5E2F4CEF" w:rsidR="0037714E" w:rsidRPr="002F272B" w:rsidRDefault="0037714E" w:rsidP="00D64ECF">
                              <w:pPr>
                                <w:pStyle w:val="Legenda"/>
                                <w:jc w:val="center"/>
                                <w:rPr>
                                  <w:noProof/>
                                </w:rPr>
                              </w:pPr>
                              <w:bookmarkStart w:id="18" w:name="_Ref453879433"/>
                              <w:r>
                                <w:t xml:space="preserve">Graph </w:t>
                              </w:r>
                              <w:r w:rsidR="00A17615">
                                <w:fldChar w:fldCharType="begin"/>
                              </w:r>
                              <w:r w:rsidR="00A17615">
                                <w:instrText xml:space="preserve"> </w:instrText>
                              </w:r>
                              <w:r w:rsidR="00A17615">
                                <w:instrText xml:space="preserve">SEQ Graph \* ARABIC </w:instrText>
                              </w:r>
                              <w:r w:rsidR="00A17615">
                                <w:fldChar w:fldCharType="separate"/>
                              </w:r>
                              <w:r>
                                <w:rPr>
                                  <w:noProof/>
                                </w:rPr>
                                <w:t>1</w:t>
                              </w:r>
                              <w:r w:rsidR="00A17615">
                                <w:rPr>
                                  <w:noProof/>
                                </w:rPr>
                                <w:fldChar w:fldCharType="end"/>
                              </w:r>
                              <w:bookmarkEnd w:id="18"/>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4C6307FE" id="Group 28" o:spid="_x0000_s1033" style="position:absolute;left:0;text-align:left;margin-left:0;margin-top:21.2pt;width:375pt;height:240.85pt;z-index:251677696;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">
                <v:shape id="Chart 24" o:spid="_x0000_s1034" type="#_x0000_t75" style="position:absolute;left:-60;top:-60;width:4773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">
                  <v:imagedata r:id="rId33" o:title=""/>
                  <o:lock v:ext="edit" aspectratio="f"/>
                </v:shape>
                <v:shape id="Text Box 27" o:spid="_x0000_s1035" type="#_x0000_t202" style="position:absolute;top:28003;width:476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F99AB02" w14:textId="5E2F4CEF" w:rsidR="0037714E" w:rsidRPr="002F272B" w:rsidRDefault="0037714E" w:rsidP="00D64ECF">
                        <w:pPr>
                          <w:pStyle w:val="Legenda"/>
                          <w:jc w:val="center"/>
                          <w:rPr>
                            <w:noProof/>
                          </w:rPr>
                        </w:pPr>
                        <w:bookmarkStart w:id="23" w:name="_Ref453879433"/>
                        <w:r>
                          <w:t xml:space="preserve">Graph </w:t>
                        </w:r>
                        <w:fldSimple w:instr=" SEQ Graph \* ARABIC ">
                          <w:r>
                            <w:rPr>
                              <w:noProof/>
                            </w:rPr>
                            <w:t>1</w:t>
                          </w:r>
                        </w:fldSimple>
                        <w:bookmarkEnd w:id="23"/>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154CBEDD" w14:textId="64F2862F" w:rsidR="005068E8" w:rsidRDefault="00897136" w:rsidP="00B35C90">
      <w:pPr>
        <w:pStyle w:val="Cabealho2"/>
      </w:pPr>
      <w:bookmarkStart w:id="19" w:name="_Toc453942920"/>
      <w:r>
        <w:lastRenderedPageBreak/>
        <w:t>Path Tracing</w:t>
      </w:r>
      <w:bookmarkEnd w:id="19"/>
    </w:p>
    <w:p w14:paraId="7F89DDA4" w14:textId="5934BC12"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r w:rsidR="00353C55">
        <w:rPr>
          <w:rFonts w:cs="Times New Roman"/>
        </w:rPr>
        <w:t xml:space="preserve"> </w:t>
      </w:r>
    </w:p>
    <w:p w14:paraId="0731577B" w14:textId="16DE90DF" w:rsidR="00B35C90" w:rsidDel="00D8166D" w:rsidRDefault="00353C55" w:rsidP="00897136">
      <w:pPr>
        <w:spacing w:line="276" w:lineRule="auto"/>
        <w:rPr>
          <w:del w:id="20" w:author="Rafael Antunes" w:date="2016-06-17T12:30:00Z"/>
          <w:rFonts w:cs="Times New Roman"/>
        </w:rPr>
      </w:pPr>
      <w:r>
        <w:rPr>
          <w:rFonts w:cs="Times New Roman"/>
        </w:rPr>
        <w:tab/>
        <w:t xml:space="preserve">As we are going to see in the next </w:t>
      </w:r>
      <w:r w:rsidR="00D64ECF">
        <w:rPr>
          <w:rFonts w:cs="Times New Roman"/>
        </w:rPr>
        <w:t>sub</w:t>
      </w:r>
      <w:r>
        <w:rPr>
          <w:rFonts w:cs="Times New Roman"/>
        </w:rPr>
        <w:t xml:space="preserve">sections, due to the nature of this </w:t>
      </w:r>
      <w:r w:rsidR="00117058">
        <w:rPr>
          <w:rFonts w:cs="Times New Roman"/>
        </w:rPr>
        <w:t>exact</w:t>
      </w:r>
      <w:r>
        <w:rPr>
          <w:rFonts w:cs="Times New Roman"/>
        </w:rPr>
        <w:t xml:space="preserve"> surface integrator</w:t>
      </w:r>
      <w:r w:rsidR="00117058">
        <w:rPr>
          <w:rFonts w:cs="Times New Roman"/>
        </w:rPr>
        <w:t xml:space="preserve">, the resultant images have a lot of noise, </w:t>
      </w:r>
      <w:r w:rsidR="00B35C90">
        <w:rPr>
          <w:rFonts w:cs="Times New Roman"/>
        </w:rPr>
        <w:t>mainly</w:t>
      </w:r>
      <w:r w:rsidR="00117058">
        <w:rPr>
          <w:rFonts w:cs="Times New Roman"/>
        </w:rPr>
        <w:t xml:space="preserve"> on non-direct lighted surfaces as well as on shadows.</w:t>
      </w:r>
      <w:r w:rsidR="00B35C90">
        <w:rPr>
          <w:rFonts w:cs="Times New Roman"/>
        </w:rPr>
        <w:t xml:space="preserve"> As formulated on </w:t>
      </w:r>
      <w:r w:rsidR="00B35C90">
        <w:rPr>
          <w:rFonts w:cs="Times New Roman"/>
        </w:rPr>
        <w:fldChar w:fldCharType="begin"/>
      </w:r>
      <w:r w:rsidR="00B35C90">
        <w:rPr>
          <w:rFonts w:cs="Times New Roman"/>
        </w:rPr>
        <w:instrText xml:space="preserve"> REF _Ref453929639 \h </w:instrText>
      </w:r>
      <w:r w:rsidR="00B35C90">
        <w:rPr>
          <w:rFonts w:cs="Times New Roman"/>
        </w:rPr>
      </w:r>
      <w:r w:rsidR="00B35C90">
        <w:rPr>
          <w:rFonts w:cs="Times New Roman"/>
        </w:rPr>
        <w:fldChar w:fldCharType="separate"/>
      </w:r>
      <w:r w:rsidR="00B35C90" w:rsidRPr="00C54F98">
        <w:rPr>
          <w:rFonts w:eastAsiaTheme="minorEastAsia"/>
        </w:rPr>
        <w:t>Hypotheses</w:t>
      </w:r>
      <w:r w:rsidR="00B35C90">
        <w:rPr>
          <w:rFonts w:cs="Times New Roman"/>
        </w:rPr>
        <w:fldChar w:fldCharType="end"/>
      </w:r>
      <w:r w:rsidR="00B35C90">
        <w:rPr>
          <w:rFonts w:cs="Times New Roman"/>
        </w:rPr>
        <w:t xml:space="preserve"> section, this surface integrator is not ideal for the simulation of caustic shadows</w:t>
      </w:r>
      <w:ins w:id="21" w:author="Rafael Antunes" w:date="2016-06-17T12:30:00Z">
        <w:r w:rsidR="00D8166D">
          <w:rPr>
            <w:rFonts w:cs="Times New Roman"/>
          </w:rPr>
          <w:t xml:space="preserve">. </w:t>
        </w:r>
      </w:ins>
      <w:del w:id="22" w:author="Rafael Antunes" w:date="2016-06-17T12:30:00Z">
        <w:r w:rsidR="00B35C90" w:rsidDel="00D8166D">
          <w:rPr>
            <w:rFonts w:cs="Times New Roman"/>
          </w:rPr>
          <w:delText>.</w:delText>
        </w:r>
      </w:del>
    </w:p>
    <w:p w14:paraId="109DA2BD" w14:textId="4838AED3" w:rsidR="00117058" w:rsidDel="00CA09C1" w:rsidRDefault="00117058" w:rsidP="00897136">
      <w:pPr>
        <w:spacing w:line="276" w:lineRule="auto"/>
        <w:rPr>
          <w:del w:id="23" w:author="Rafael Antunes" w:date="2016-06-17T12:40:00Z"/>
          <w:rFonts w:cs="Times New Roman"/>
        </w:rPr>
      </w:pPr>
      <w:del w:id="24" w:author="Rafael Antunes" w:date="2016-06-17T12:30:00Z">
        <w:r w:rsidDel="00D8166D">
          <w:rPr>
            <w:rFonts w:cs="Times New Roman"/>
          </w:rPr>
          <w:delText>By the way, we didn’t already achieve the goal of this work. It isn’t impossible to simulate caustics with Path tracing, however</w:delText>
        </w:r>
      </w:del>
      <w:ins w:id="25" w:author="Rafael Antunes" w:date="2016-06-17T12:32:00Z">
        <w:r w:rsidR="00D8166D">
          <w:rPr>
            <w:rFonts w:cs="Times New Roman"/>
          </w:rPr>
          <w:t>The path tracing is limited by two main factors</w:t>
        </w:r>
      </w:ins>
      <w:del w:id="26" w:author="Rafael Antunes" w:date="2016-06-17T12:32:00Z">
        <w:r w:rsidR="00D8166D" w:rsidDel="00D8166D">
          <w:rPr>
            <w:rFonts w:cs="Times New Roman"/>
          </w:rPr>
          <w:delText>owever</w:delText>
        </w:r>
        <w:r w:rsidDel="00D8166D">
          <w:rPr>
            <w:rFonts w:cs="Times New Roman"/>
          </w:rPr>
          <w:delText xml:space="preserve"> we are limited by two big issues</w:delText>
        </w:r>
      </w:del>
      <w:r>
        <w:rPr>
          <w:rFonts w:cs="Times New Roman"/>
        </w:rPr>
        <w:t>:</w:t>
      </w:r>
      <w:ins w:id="27" w:author="Rafael Antunes" w:date="2016-06-17T12:33:00Z">
        <w:r w:rsidR="00D8166D">
          <w:rPr>
            <w:rFonts w:cs="Times New Roman"/>
          </w:rPr>
          <w:t xml:space="preserve"> the</w:t>
        </w:r>
      </w:ins>
      <w:r>
        <w:rPr>
          <w:rFonts w:cs="Times New Roman"/>
        </w:rPr>
        <w:t xml:space="preserve"> number of rays </w:t>
      </w:r>
      <w:del w:id="28" w:author="Rafael Antunes" w:date="2016-06-17T12:41:00Z">
        <w:r w:rsidDel="00084D18">
          <w:rPr>
            <w:rFonts w:cs="Times New Roman"/>
          </w:rPr>
          <w:delText>sh</w:delText>
        </w:r>
      </w:del>
      <w:del w:id="29" w:author="Rafael Antunes" w:date="2016-06-17T12:33:00Z">
        <w:r w:rsidDel="00D8166D">
          <w:rPr>
            <w:rFonts w:cs="Times New Roman"/>
          </w:rPr>
          <w:delText>o</w:delText>
        </w:r>
      </w:del>
      <w:del w:id="30" w:author="Rafael Antunes" w:date="2016-06-17T12:41:00Z">
        <w:r w:rsidDel="00084D18">
          <w:rPr>
            <w:rFonts w:cs="Times New Roman"/>
          </w:rPr>
          <w:delText>ot</w:delText>
        </w:r>
      </w:del>
      <w:ins w:id="31" w:author="Rafael Antunes" w:date="2016-06-17T12:41:00Z">
        <w:r w:rsidR="00084D18">
          <w:rPr>
            <w:rFonts w:cs="Times New Roman"/>
          </w:rPr>
          <w:t>shot</w:t>
        </w:r>
      </w:ins>
      <w:r>
        <w:rPr>
          <w:rFonts w:cs="Times New Roman"/>
        </w:rPr>
        <w:t xml:space="preserve"> and the randomness of the direction of news rays.</w:t>
      </w:r>
      <w:ins w:id="32" w:author="Rafael Antunes" w:date="2016-06-17T12:40:00Z">
        <w:r w:rsidR="00CA09C1">
          <w:rPr>
            <w:rFonts w:cs="Times New Roman"/>
          </w:rPr>
          <w:t xml:space="preserve"> </w:t>
        </w:r>
      </w:ins>
    </w:p>
    <w:p w14:paraId="571FEFFB" w14:textId="426E5312" w:rsidR="00353C55" w:rsidRDefault="00117058" w:rsidP="00897136">
      <w:pPr>
        <w:spacing w:line="276" w:lineRule="auto"/>
        <w:rPr>
          <w:rFonts w:cs="Times New Roman"/>
        </w:rPr>
      </w:pPr>
      <w:del w:id="33" w:author="Rafael Antunes" w:date="2016-06-17T12:40:00Z">
        <w:r w:rsidDel="00CA09C1">
          <w:rPr>
            <w:rFonts w:cs="Times New Roman"/>
          </w:rPr>
          <w:tab/>
        </w:r>
      </w:del>
      <w:r>
        <w:rPr>
          <w:rFonts w:cs="Times New Roman"/>
        </w:rPr>
        <w:t xml:space="preserve">More rays mean more accuracy, precision and quality but it </w:t>
      </w:r>
      <w:r w:rsidR="00B35C90">
        <w:rPr>
          <w:rFonts w:cs="Times New Roman"/>
        </w:rPr>
        <w:t xml:space="preserve">means </w:t>
      </w:r>
      <w:r>
        <w:rPr>
          <w:rFonts w:cs="Times New Roman"/>
        </w:rPr>
        <w:t xml:space="preserve">a huge increment on the rendering time. </w:t>
      </w:r>
      <w:del w:id="34" w:author="Rafael Antunes" w:date="2016-06-17T12:34:00Z">
        <w:r w:rsidDel="00D8166D">
          <w:rPr>
            <w:rFonts w:cs="Times New Roman"/>
          </w:rPr>
          <w:delText>By the</w:delText>
        </w:r>
      </w:del>
      <w:ins w:id="35" w:author="Rafael Antunes" w:date="2016-06-17T12:34:00Z">
        <w:r w:rsidR="00D8166D">
          <w:rPr>
            <w:rFonts w:cs="Times New Roman"/>
          </w:rPr>
          <w:t>On the</w:t>
        </w:r>
      </w:ins>
      <w:r>
        <w:rPr>
          <w:rFonts w:cs="Times New Roman"/>
        </w:rPr>
        <w:t xml:space="preserve"> other hand, </w:t>
      </w:r>
      <w:r w:rsidR="00DD6823">
        <w:rPr>
          <w:rFonts w:cs="Times New Roman"/>
        </w:rPr>
        <w:t>caustics are a unique light effect and the randomness of rays’ direction can make things much harder</w:t>
      </w:r>
      <w:ins w:id="36" w:author="Rafael Antunes" w:date="2016-06-17T12:41:00Z">
        <w:r w:rsidR="00084D18">
          <w:rPr>
            <w:rFonts w:cs="Times New Roman"/>
          </w:rPr>
          <w:t>.</w:t>
        </w:r>
      </w:ins>
      <w:del w:id="37" w:author="Rafael Antunes" w:date="2016-06-17T12:41:00Z">
        <w:r w:rsidR="00DD6823" w:rsidDel="00084D18">
          <w:rPr>
            <w:rFonts w:cs="Times New Roman"/>
          </w:rPr>
          <w:delText xml:space="preserve">, once they </w:delText>
        </w:r>
        <w:r w:rsidR="00DB50B5" w:rsidDel="00084D18">
          <w:rPr>
            <w:rFonts w:cs="Times New Roman"/>
          </w:rPr>
          <w:delText>could not</w:delText>
        </w:r>
        <w:r w:rsidR="00DD6823" w:rsidDel="00084D18">
          <w:rPr>
            <w:rFonts w:cs="Times New Roman"/>
          </w:rPr>
          <w:delText xml:space="preserve"> go to where they should be.</w:delText>
        </w:r>
      </w:del>
    </w:p>
    <w:p w14:paraId="6708CEB1" w14:textId="3E0DAE4A" w:rsidR="00556009" w:rsidRPr="009E3222" w:rsidRDefault="00353C55" w:rsidP="00897136">
      <w:pPr>
        <w:spacing w:line="276" w:lineRule="auto"/>
        <w:rPr>
          <w:rFonts w:cs="Times New Roman"/>
        </w:rPr>
      </w:pPr>
      <w:r>
        <w:rPr>
          <w:noProof/>
          <w:lang w:val="pt-PT" w:eastAsia="pt-PT"/>
        </w:rPr>
        <mc:AlternateContent>
          <mc:Choice Requires="wps">
            <w:drawing>
              <wp:anchor distT="0" distB="0" distL="114300" distR="114300" simplePos="0" relativeHeight="251680768" behindDoc="0" locked="0" layoutInCell="1" allowOverlap="1" wp14:anchorId="7B1A02A4" wp14:editId="4D61664D">
                <wp:simplePos x="0" y="0"/>
                <wp:positionH relativeFrom="column">
                  <wp:posOffset>502549</wp:posOffset>
                </wp:positionH>
                <wp:positionV relativeFrom="paragraph">
                  <wp:posOffset>3098800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057EFB10" w:rsidR="0037714E" w:rsidRPr="00BF701E" w:rsidRDefault="0037714E" w:rsidP="00D64ECF">
                            <w:pPr>
                              <w:pStyle w:val="Legenda"/>
                              <w:jc w:val="center"/>
                              <w:rPr>
                                <w:rFonts w:cs="Times New Roman"/>
                                <w:noProof/>
                              </w:rPr>
                            </w:pPr>
                            <w:bookmarkStart w:id="38" w:name="_Ref453879645"/>
                            <w:r>
                              <w:t xml:space="preserve">Graph </w:t>
                            </w:r>
                            <w:r w:rsidR="00A17615">
                              <w:fldChar w:fldCharType="begin"/>
                            </w:r>
                            <w:r w:rsidR="00A17615">
                              <w:instrText xml:space="preserve"> SEQ Graph \* ARABIC </w:instrText>
                            </w:r>
                            <w:r w:rsidR="00A17615">
                              <w:fldChar w:fldCharType="separate"/>
                            </w:r>
                            <w:r>
                              <w:rPr>
                                <w:noProof/>
                              </w:rPr>
                              <w:t>2</w:t>
                            </w:r>
                            <w:r w:rsidR="00A17615">
                              <w:rPr>
                                <w:noProof/>
                              </w:rPr>
                              <w:fldChar w:fldCharType="end"/>
                            </w:r>
                            <w:bookmarkEnd w:id="38"/>
                            <w:r>
                              <w:t>. Rendering time comparison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B1A02A4" id="Text Box 29" o:spid="_x0000_s1036" type="#_x0000_t202" style="position:absolute;left:0;text-align:left;margin-left:39.55pt;margin-top:244pt;width:5in;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" stroked="f">
                <v:textbox style="mso-fit-shape-to-text:t" inset="0,0,0,0">
                  <w:txbxContent>
                    <w:p w14:paraId="17A0CB3A" w14:textId="057EFB10" w:rsidR="0037714E" w:rsidRPr="00BF701E" w:rsidRDefault="0037714E" w:rsidP="00D64ECF">
                      <w:pPr>
                        <w:pStyle w:val="Legenda"/>
                        <w:jc w:val="center"/>
                        <w:rPr>
                          <w:rFonts w:cs="Times New Roman"/>
                          <w:noProof/>
                        </w:rPr>
                      </w:pPr>
                      <w:bookmarkStart w:id="44" w:name="_Ref453879645"/>
                      <w:r>
                        <w:t xml:space="preserve">Graph </w:t>
                      </w:r>
                      <w:fldSimple w:instr=" SEQ Graph \* ARABIC ">
                        <w:r>
                          <w:rPr>
                            <w:noProof/>
                          </w:rPr>
                          <w:t>2</w:t>
                        </w:r>
                      </w:fldSimple>
                      <w:bookmarkEnd w:id="44"/>
                      <w:r>
                        <w:t>. Rendering time comparison between samplers using the path tracing surface integrator.</w:t>
                      </w:r>
                    </w:p>
                  </w:txbxContent>
                </v:textbox>
                <w10:wrap type="topAndBottom"/>
              </v:shape>
            </w:pict>
          </mc:Fallback>
        </mc:AlternateContent>
      </w:r>
    </w:p>
    <w:p w14:paraId="69FA19EE" w14:textId="1E3DA5C8" w:rsidR="00A23BAE" w:rsidRPr="009E3222" w:rsidRDefault="00A23BAE" w:rsidP="00897136">
      <w:pPr>
        <w:spacing w:line="276" w:lineRule="auto"/>
        <w:rPr>
          <w:rFonts w:cs="Times New Roman"/>
        </w:rPr>
      </w:pPr>
      <w:r w:rsidRPr="009E3222">
        <w:rPr>
          <w:rFonts w:cs="Times New Roman"/>
          <w:noProof/>
          <w:lang w:val="pt-PT" w:eastAsia="pt-PT"/>
        </w:rPr>
        <w:drawing>
          <wp:anchor distT="0" distB="0" distL="114300" distR="114300" simplePos="0" relativeHeight="251678720" behindDoc="0" locked="0" layoutInCell="1" allowOverlap="1" wp14:anchorId="328AFB35" wp14:editId="2C9E757C">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Cabealho3"/>
      </w:pPr>
      <w:bookmarkStart w:id="39" w:name="_Toc453942921"/>
      <w:r>
        <w:t>Adaptive</w:t>
      </w:r>
      <w:bookmarkEnd w:id="39"/>
    </w:p>
    <w:p w14:paraId="75AB4F88" w14:textId="3A233E04" w:rsidR="00AD0F38" w:rsidRPr="00AD0F38" w:rsidRDefault="00AD0F38" w:rsidP="00AD0F38">
      <w:r>
        <w:rPr>
          <w:noProof/>
          <w:lang w:val="pt-PT" w:eastAsia="pt-PT"/>
        </w:rPr>
        <mc:AlternateContent>
          <mc:Choice Requires="wpg">
            <w:drawing>
              <wp:anchor distT="0" distB="0" distL="114300" distR="114300" simplePos="0" relativeHeight="251653120" behindDoc="0" locked="0" layoutInCell="1" allowOverlap="1" wp14:anchorId="26B4CB86" wp14:editId="560DE3E5">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37714E" w:rsidRPr="005C1758" w:rsidRDefault="0037714E" w:rsidP="00D64ECF">
                              <w:pPr>
                                <w:pStyle w:val="Legenda"/>
                                <w:jc w:val="center"/>
                                <w:rPr>
                                  <w:noProof/>
                                </w:rPr>
                              </w:pPr>
                              <w:bookmarkStart w:id="40" w:name="_Toc453942944"/>
                              <w:r>
                                <w:t xml:space="preserve">Figure </w:t>
                              </w:r>
                              <w:r w:rsidR="00A17615">
                                <w:fldChar w:fldCharType="begin"/>
                              </w:r>
                              <w:r w:rsidR="00A17615">
                                <w:instrText xml:space="preserve"> SEQ Figure \* ARABIC </w:instrText>
                              </w:r>
                              <w:r w:rsidR="00A17615">
                                <w:fldChar w:fldCharType="separate"/>
                              </w:r>
                              <w:r>
                                <w:rPr>
                                  <w:noProof/>
                                </w:rPr>
                                <w:t>3</w:t>
                              </w:r>
                              <w:r w:rsidR="00A17615">
                                <w:rPr>
                                  <w:noProof/>
                                </w:rPr>
                                <w:fldChar w:fldCharType="end"/>
                              </w:r>
                              <w:r>
                                <w:t>. Scene rendered with path tracing and an adaptive sampler.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6B4CB86" id="Group 7" o:spid="_x0000_s1037" style="position:absolute;left:0;text-align:left;margin-left:390.7pt;margin-top:17pt;width:441.9pt;height:466.6pt;z-index:251653120;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">
                  <v:imagedata r:id="rId36" o:title="adaptative_128_256_path"/>
                  <v:path arrowok="t"/>
                </v:shape>
                <v:shape id="Text Box 6" o:spid="_x0000_s103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5D0B8CF" w14:textId="7C4B8F08" w:rsidR="0037714E" w:rsidRPr="005C1758" w:rsidRDefault="0037714E" w:rsidP="00D64ECF">
                        <w:pPr>
                          <w:pStyle w:val="Legenda"/>
                          <w:jc w:val="center"/>
                          <w:rPr>
                            <w:noProof/>
                          </w:rPr>
                        </w:pPr>
                        <w:bookmarkStart w:id="47" w:name="_Toc453942944"/>
                        <w:r>
                          <w:t xml:space="preserve">Figure </w:t>
                        </w:r>
                        <w:fldSimple w:instr=" SEQ Figure \* ARABIC ">
                          <w:r>
                            <w:rPr>
                              <w:noProof/>
                            </w:rPr>
                            <w:t>3</w:t>
                          </w:r>
                        </w:fldSimple>
                        <w:r>
                          <w:t>. Scene rendered with path tracing and an adaptive sampler.</w:t>
                        </w:r>
                        <w:bookmarkEnd w:id="47"/>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Cabealho3"/>
      </w:pPr>
      <w:bookmarkStart w:id="41" w:name="_Toc453942922"/>
      <w:r>
        <w:lastRenderedPageBreak/>
        <w:t>Best Candidate</w:t>
      </w:r>
      <w:bookmarkEnd w:id="41"/>
    </w:p>
    <w:p w14:paraId="4F0F729A" w14:textId="70B01B1B" w:rsidR="00AD0F38" w:rsidRDefault="00764164" w:rsidP="00AD0F38">
      <w:r>
        <w:rPr>
          <w:noProof/>
          <w:lang w:val="pt-PT" w:eastAsia="pt-PT"/>
        </w:rPr>
        <mc:AlternateContent>
          <mc:Choice Requires="wpg">
            <w:drawing>
              <wp:anchor distT="0" distB="0" distL="114300" distR="114300" simplePos="0" relativeHeight="251657216" behindDoc="0" locked="0" layoutInCell="1" allowOverlap="1" wp14:anchorId="2F0CD731" wp14:editId="6DECBDD4">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37714E" w:rsidRPr="000B5953" w:rsidRDefault="0037714E" w:rsidP="00D64ECF">
                              <w:pPr>
                                <w:pStyle w:val="Legenda"/>
                                <w:jc w:val="center"/>
                                <w:rPr>
                                  <w:noProof/>
                                </w:rPr>
                              </w:pPr>
                              <w:bookmarkStart w:id="42" w:name="_Toc453942945"/>
                              <w:r>
                                <w:t xml:space="preserve">Figure </w:t>
                              </w:r>
                              <w:r w:rsidR="00A17615">
                                <w:fldChar w:fldCharType="begin"/>
                              </w:r>
                              <w:r w:rsidR="00A17615">
                                <w:instrText xml:space="preserve"> SEQ Figure \* ARABIC </w:instrText>
                              </w:r>
                              <w:r w:rsidR="00A17615">
                                <w:fldChar w:fldCharType="separate"/>
                              </w:r>
                              <w:r>
                                <w:rPr>
                                  <w:noProof/>
                                </w:rPr>
                                <w:t>4</w:t>
                              </w:r>
                              <w:r w:rsidR="00A17615">
                                <w:rPr>
                                  <w:noProof/>
                                </w:rPr>
                                <w:fldChar w:fldCharType="end"/>
                              </w:r>
                              <w:r>
                                <w:t>. Scene rendered with path tracing and a best candidate sampler.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F0CD731" id="Group 10" o:spid="_x0000_s1040" style="position:absolute;left:0;text-align:left;margin-left:-.3pt;margin-top:21.5pt;width:441.9pt;height:466.6pt;z-index:25165721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">
                  <v:imagedata r:id="rId38" o:title="bestcandidate_256_path"/>
                  <v:path arrowok="t"/>
                </v:shape>
                <v:shape id="Text Box 9" o:spid="_x0000_s104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53C959A" w14:textId="7CEEB879" w:rsidR="0037714E" w:rsidRPr="000B5953" w:rsidRDefault="0037714E" w:rsidP="00D64ECF">
                        <w:pPr>
                          <w:pStyle w:val="Legenda"/>
                          <w:jc w:val="center"/>
                          <w:rPr>
                            <w:noProof/>
                          </w:rPr>
                        </w:pPr>
                        <w:bookmarkStart w:id="50" w:name="_Toc453942945"/>
                        <w:r>
                          <w:t xml:space="preserve">Figure </w:t>
                        </w:r>
                        <w:fldSimple w:instr=" SEQ Figure \* ARABIC ">
                          <w:r>
                            <w:rPr>
                              <w:noProof/>
                            </w:rPr>
                            <w:t>4</w:t>
                          </w:r>
                        </w:fldSimple>
                        <w:r>
                          <w:t>. Scene rendered with path tracing and a best candidate sampler.</w:t>
                        </w:r>
                        <w:bookmarkEnd w:id="50"/>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Cabealho3"/>
      </w:pPr>
      <w:bookmarkStart w:id="43" w:name="_Toc453942923"/>
      <w:proofErr w:type="spellStart"/>
      <w:r>
        <w:lastRenderedPageBreak/>
        <w:t>Halton</w:t>
      </w:r>
      <w:bookmarkEnd w:id="43"/>
      <w:proofErr w:type="spellEnd"/>
    </w:p>
    <w:p w14:paraId="46E37D89" w14:textId="5D1E4478" w:rsidR="009A66B8" w:rsidRDefault="00D46ECF" w:rsidP="009A66B8">
      <w:r>
        <w:rPr>
          <w:noProof/>
          <w:lang w:val="pt-PT" w:eastAsia="pt-PT"/>
        </w:rPr>
        <mc:AlternateContent>
          <mc:Choice Requires="wpg">
            <w:drawing>
              <wp:anchor distT="0" distB="0" distL="114300" distR="114300" simplePos="0" relativeHeight="251661312" behindDoc="0" locked="0" layoutInCell="1" allowOverlap="1" wp14:anchorId="0FE9B0B5" wp14:editId="2E3B4E9A">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37714E" w:rsidRPr="00D02589" w:rsidRDefault="0037714E" w:rsidP="00D64ECF">
                              <w:pPr>
                                <w:pStyle w:val="Legenda"/>
                                <w:jc w:val="center"/>
                                <w:rPr>
                                  <w:noProof/>
                                </w:rPr>
                              </w:pPr>
                              <w:bookmarkStart w:id="44" w:name="_Toc453942946"/>
                              <w:r>
                                <w:t xml:space="preserve">Figure </w:t>
                              </w:r>
                              <w:r w:rsidR="00A17615">
                                <w:fldChar w:fldCharType="begin"/>
                              </w:r>
                              <w:r w:rsidR="00A17615">
                                <w:instrText xml:space="preserve"> SEQ Figure \* ARABIC </w:instrText>
                              </w:r>
                              <w:r w:rsidR="00A17615">
                                <w:fldChar w:fldCharType="separate"/>
                              </w:r>
                              <w:r>
                                <w:rPr>
                                  <w:noProof/>
                                </w:rPr>
                                <w:t>5</w:t>
                              </w:r>
                              <w:r w:rsidR="00A17615">
                                <w:rPr>
                                  <w:noProof/>
                                </w:rPr>
                                <w:fldChar w:fldCharType="end"/>
                              </w:r>
                              <w:r>
                                <w:t xml:space="preserve">. Scene rendered with path tracing and a </w:t>
                              </w:r>
                              <w:proofErr w:type="spellStart"/>
                              <w:r>
                                <w:t>halton</w:t>
                              </w:r>
                              <w:proofErr w:type="spellEnd"/>
                              <w:r>
                                <w:t xml:space="preserve"> sampler.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0FE9B0B5" id="Group 13" o:spid="_x0000_s1043" style="position:absolute;left:0;text-align:left;margin-left:390.7pt;margin-top:26.75pt;width:441.9pt;height:468.1pt;z-index:251661312;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">
                  <v:imagedata r:id="rId40" o:title="halton_256_path"/>
                  <v:path arrowok="t"/>
                </v:shape>
                <v:shape id="Text Box 12" o:spid="_x0000_s1045" type="#_x0000_t202" style="position:absolute;top:56864;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982A4AC" w14:textId="7D2CEA8A" w:rsidR="0037714E" w:rsidRPr="00D02589" w:rsidRDefault="0037714E" w:rsidP="00D64ECF">
                        <w:pPr>
                          <w:pStyle w:val="Legenda"/>
                          <w:jc w:val="center"/>
                          <w:rPr>
                            <w:noProof/>
                          </w:rPr>
                        </w:pPr>
                        <w:bookmarkStart w:id="53" w:name="_Toc453942946"/>
                        <w:r>
                          <w:t xml:space="preserve">Figure </w:t>
                        </w:r>
                        <w:fldSimple w:instr=" SEQ Figure \* ARABIC ">
                          <w:r>
                            <w:rPr>
                              <w:noProof/>
                            </w:rPr>
                            <w:t>5</w:t>
                          </w:r>
                        </w:fldSimple>
                        <w:r>
                          <w:t xml:space="preserve">. Scene rendered with path tracing and a </w:t>
                        </w:r>
                        <w:proofErr w:type="spellStart"/>
                        <w:r>
                          <w:t>halton</w:t>
                        </w:r>
                        <w:proofErr w:type="spellEnd"/>
                        <w:r>
                          <w:t xml:space="preserve"> sampler.</w:t>
                        </w:r>
                        <w:bookmarkEnd w:id="53"/>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Cabealho3"/>
      </w:pPr>
      <w:bookmarkStart w:id="45" w:name="_Toc453942924"/>
      <w:r>
        <w:lastRenderedPageBreak/>
        <w:t>Low Discrepancy</w:t>
      </w:r>
      <w:bookmarkEnd w:id="45"/>
    </w:p>
    <w:p w14:paraId="2D14609F" w14:textId="7B995E5D" w:rsidR="00D46ECF" w:rsidRDefault="00D46ECF" w:rsidP="00D46ECF">
      <w:r>
        <w:rPr>
          <w:noProof/>
          <w:lang w:val="pt-PT" w:eastAsia="pt-PT"/>
        </w:rPr>
        <mc:AlternateContent>
          <mc:Choice Requires="wpg">
            <w:drawing>
              <wp:anchor distT="0" distB="0" distL="114300" distR="114300" simplePos="0" relativeHeight="251665408" behindDoc="0" locked="0" layoutInCell="1" allowOverlap="1" wp14:anchorId="45C604AE" wp14:editId="344322AB">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37714E" w:rsidRPr="00E357BC" w:rsidRDefault="0037714E" w:rsidP="00D64ECF">
                              <w:pPr>
                                <w:pStyle w:val="Legenda"/>
                                <w:jc w:val="center"/>
                                <w:rPr>
                                  <w:noProof/>
                                </w:rPr>
                              </w:pPr>
                              <w:bookmarkStart w:id="46" w:name="_Toc453942947"/>
                              <w:r>
                                <w:t xml:space="preserve">Figure </w:t>
                              </w:r>
                              <w:r w:rsidR="00A17615">
                                <w:fldChar w:fldCharType="begin"/>
                              </w:r>
                              <w:r w:rsidR="00A17615">
                                <w:instrText xml:space="preserve"> SEQ Figure \* ARABIC </w:instrText>
                              </w:r>
                              <w:r w:rsidR="00A17615">
                                <w:fldChar w:fldCharType="separate"/>
                              </w:r>
                              <w:r>
                                <w:rPr>
                                  <w:noProof/>
                                </w:rPr>
                                <w:t>6</w:t>
                              </w:r>
                              <w:r w:rsidR="00A17615">
                                <w:rPr>
                                  <w:noProof/>
                                </w:rPr>
                                <w:fldChar w:fldCharType="end"/>
                              </w:r>
                              <w:r>
                                <w:t>. Scene rendered with path tracing and a low discrepancy sampler.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45C604AE" id="Group 16" o:spid="_x0000_s1046" style="position:absolute;left:0;text-align:left;margin-left:-.3pt;margin-top:21.5pt;width:441.9pt;height:466.6pt;z-index:25166540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">
                  <v:imagedata r:id="rId42" o:title="lowdiscrepancy_256_path"/>
                  <v:path arrowok="t"/>
                </v:shape>
                <v:shape id="Text Box 15" o:spid="_x0000_s1048"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1EAB0C0" w14:textId="585ABD03" w:rsidR="0037714E" w:rsidRPr="00E357BC" w:rsidRDefault="0037714E" w:rsidP="00D64ECF">
                        <w:pPr>
                          <w:pStyle w:val="Legenda"/>
                          <w:jc w:val="center"/>
                          <w:rPr>
                            <w:noProof/>
                          </w:rPr>
                        </w:pPr>
                        <w:bookmarkStart w:id="56" w:name="_Toc453942947"/>
                        <w:r>
                          <w:t xml:space="preserve">Figure </w:t>
                        </w:r>
                        <w:fldSimple w:instr=" SEQ Figure \* ARABIC ">
                          <w:r>
                            <w:rPr>
                              <w:noProof/>
                            </w:rPr>
                            <w:t>6</w:t>
                          </w:r>
                        </w:fldSimple>
                        <w:r>
                          <w:t>. Scene rendered with path tracing and a low discrepancy sampler.</w:t>
                        </w:r>
                        <w:bookmarkEnd w:id="56"/>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Cabealho3"/>
      </w:pPr>
      <w:bookmarkStart w:id="47" w:name="_Toc453942925"/>
      <w:r>
        <w:lastRenderedPageBreak/>
        <w:t>Random</w:t>
      </w:r>
      <w:bookmarkEnd w:id="47"/>
    </w:p>
    <w:p w14:paraId="700776AD" w14:textId="1BF07356" w:rsidR="00D46ECF" w:rsidRDefault="00C96641" w:rsidP="00D46ECF">
      <w:r>
        <w:rPr>
          <w:noProof/>
          <w:lang w:val="pt-PT" w:eastAsia="pt-PT"/>
        </w:rPr>
        <mc:AlternateContent>
          <mc:Choice Requires="wpg">
            <w:drawing>
              <wp:anchor distT="0" distB="0" distL="114300" distR="114300" simplePos="0" relativeHeight="251669504" behindDoc="0" locked="0" layoutInCell="1" allowOverlap="1" wp14:anchorId="728579AA" wp14:editId="0E95C0DB">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37714E" w:rsidRPr="00F833CE" w:rsidRDefault="0037714E" w:rsidP="00D64ECF">
                              <w:pPr>
                                <w:pStyle w:val="Legenda"/>
                                <w:jc w:val="center"/>
                                <w:rPr>
                                  <w:noProof/>
                                </w:rPr>
                              </w:pPr>
                              <w:bookmarkStart w:id="48" w:name="_Toc453942948"/>
                              <w:r>
                                <w:t xml:space="preserve">Figure </w:t>
                              </w:r>
                              <w:r w:rsidR="00A17615">
                                <w:fldChar w:fldCharType="begin"/>
                              </w:r>
                              <w:r w:rsidR="00A17615">
                                <w:instrText xml:space="preserve"> SEQ Figure \* ARABIC </w:instrText>
                              </w:r>
                              <w:r w:rsidR="00A17615">
                                <w:fldChar w:fldCharType="separate"/>
                              </w:r>
                              <w:r>
                                <w:rPr>
                                  <w:noProof/>
                                </w:rPr>
                                <w:t>7</w:t>
                              </w:r>
                              <w:r w:rsidR="00A17615">
                                <w:rPr>
                                  <w:noProof/>
                                </w:rPr>
                                <w:fldChar w:fldCharType="end"/>
                              </w:r>
                              <w:r>
                                <w:t>. Scene rendered with path tracing and a random sampler.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728579AA" id="Group 20" o:spid="_x0000_s1049" style="position:absolute;left:0;text-align:left;margin-left:-.3pt;margin-top:21.5pt;width:441.9pt;height:466.6pt;z-index:25166950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">
                  <v:imagedata r:id="rId44" o:title="random_256_path"/>
                  <v:path arrowok="t"/>
                </v:shape>
                <v:shape id="Text Box 19" o:spid="_x0000_s1051"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1D945DC" w14:textId="633AD1D5" w:rsidR="0037714E" w:rsidRPr="00F833CE" w:rsidRDefault="0037714E" w:rsidP="00D64ECF">
                        <w:pPr>
                          <w:pStyle w:val="Legenda"/>
                          <w:jc w:val="center"/>
                          <w:rPr>
                            <w:noProof/>
                          </w:rPr>
                        </w:pPr>
                        <w:bookmarkStart w:id="59" w:name="_Toc453942948"/>
                        <w:r>
                          <w:t xml:space="preserve">Figure </w:t>
                        </w:r>
                        <w:fldSimple w:instr=" SEQ Figure \* ARABIC ">
                          <w:r>
                            <w:rPr>
                              <w:noProof/>
                            </w:rPr>
                            <w:t>7</w:t>
                          </w:r>
                        </w:fldSimple>
                        <w:r>
                          <w:t>. Scene rendered with path tracing and a random sampler.</w:t>
                        </w:r>
                        <w:bookmarkEnd w:id="59"/>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Cabealho3"/>
      </w:pPr>
      <w:bookmarkStart w:id="49" w:name="_Toc453942926"/>
      <w:r>
        <w:lastRenderedPageBreak/>
        <w:t>Stratified</w:t>
      </w:r>
      <w:bookmarkEnd w:id="49"/>
    </w:p>
    <w:p w14:paraId="381F6DB6" w14:textId="2435340C" w:rsidR="00AD0F38" w:rsidRDefault="00D367C3" w:rsidP="00AD0F38">
      <w:r>
        <w:rPr>
          <w:noProof/>
          <w:lang w:val="pt-PT" w:eastAsia="pt-PT"/>
        </w:rPr>
        <mc:AlternateContent>
          <mc:Choice Requires="wpg">
            <w:drawing>
              <wp:anchor distT="0" distB="0" distL="114300" distR="114300" simplePos="0" relativeHeight="251673600" behindDoc="0" locked="0" layoutInCell="1" allowOverlap="1" wp14:anchorId="281A6DF4" wp14:editId="22145705">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37714E" w:rsidRPr="000A0335" w:rsidRDefault="0037714E" w:rsidP="00D64ECF">
                              <w:pPr>
                                <w:pStyle w:val="Legenda"/>
                                <w:jc w:val="center"/>
                                <w:rPr>
                                  <w:noProof/>
                                </w:rPr>
                              </w:pPr>
                              <w:bookmarkStart w:id="50" w:name="_Toc453942949"/>
                              <w:r>
                                <w:t xml:space="preserve">Figure </w:t>
                              </w:r>
                              <w:r w:rsidR="00A17615">
                                <w:fldChar w:fldCharType="begin"/>
                              </w:r>
                              <w:r w:rsidR="00A17615">
                                <w:instrText xml:space="preserve"> SEQ Figure \* ARABIC </w:instrText>
                              </w:r>
                              <w:r w:rsidR="00A17615">
                                <w:fldChar w:fldCharType="separate"/>
                              </w:r>
                              <w:r>
                                <w:rPr>
                                  <w:noProof/>
                                </w:rPr>
                                <w:t>8</w:t>
                              </w:r>
                              <w:r w:rsidR="00A17615">
                                <w:rPr>
                                  <w:noProof/>
                                </w:rPr>
                                <w:fldChar w:fldCharType="end"/>
                              </w:r>
                              <w:r>
                                <w:t>. Scene rendered with path tracing and a stratified sampler.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81A6DF4" id="Group 23" o:spid="_x0000_s1052" style="position:absolute;left:0;text-align:left;margin-left:-.3pt;margin-top:21.5pt;width:441.9pt;height:466.6pt;z-index:25167360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">
                  <v:imagedata r:id="rId46" o:title="stratified_16_16_true_path"/>
                  <v:path arrowok="t"/>
                </v:shape>
                <v:shape id="Text Box 22" o:spid="_x0000_s1054"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D7337C7" w14:textId="12308CAF" w:rsidR="0037714E" w:rsidRPr="000A0335" w:rsidRDefault="0037714E" w:rsidP="00D64ECF">
                        <w:pPr>
                          <w:pStyle w:val="Legenda"/>
                          <w:jc w:val="center"/>
                          <w:rPr>
                            <w:noProof/>
                          </w:rPr>
                        </w:pPr>
                        <w:bookmarkStart w:id="62" w:name="_Toc453942949"/>
                        <w:r>
                          <w:t xml:space="preserve">Figure </w:t>
                        </w:r>
                        <w:fldSimple w:instr=" SEQ Figure \* ARABIC ">
                          <w:r>
                            <w:rPr>
                              <w:noProof/>
                            </w:rPr>
                            <w:t>8</w:t>
                          </w:r>
                        </w:fldSimple>
                        <w:r>
                          <w:t>. Scene rendered with path tracing and a stratified sampler.</w:t>
                        </w:r>
                        <w:bookmarkEnd w:id="62"/>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6DC05965" w:rsidR="00AD0F38" w:rsidRPr="00AD0F38" w:rsidRDefault="00897136" w:rsidP="00AD0F38">
      <w:pPr>
        <w:pStyle w:val="Cabealho2"/>
      </w:pPr>
      <w:bookmarkStart w:id="51" w:name="_Toc453942927"/>
      <w:r>
        <w:lastRenderedPageBreak/>
        <w:t>Photon Map</w:t>
      </w:r>
      <w:ins w:id="52" w:author="Rafael Antunes" w:date="2016-06-17T13:00:00Z">
        <w:r w:rsidR="00434AB1">
          <w:t xml:space="preserve"> </w:t>
        </w:r>
        <w:proofErr w:type="gramStart"/>
        <w:r w:rsidR="00434AB1">
          <w:t>With</w:t>
        </w:r>
        <w:proofErr w:type="gramEnd"/>
        <w:r w:rsidR="00434AB1">
          <w:t xml:space="preserve"> No Caustic Photons</w:t>
        </w:r>
      </w:ins>
      <w:bookmarkEnd w:id="51"/>
    </w:p>
    <w:p w14:paraId="1AB04A15" w14:textId="77777777" w:rsidR="00564C47" w:rsidRDefault="00353C55" w:rsidP="0037714E">
      <w:pPr>
        <w:spacing w:line="276" w:lineRule="auto"/>
        <w:ind w:firstLine="720"/>
      </w:pPr>
      <w:r>
        <w:t>From</w:t>
      </w:r>
      <w:ins w:id="53" w:author="Rafael Antunes" w:date="2016-06-17T13:47:00Z">
        <w:r w:rsidR="00980BF2">
          <w:t xml:space="preserve"> </w:t>
        </w:r>
      </w:ins>
      <w:ins w:id="54" w:author="Rafael Antunes" w:date="2016-06-17T13:48:00Z">
        <w:r w:rsidR="00980BF2">
          <w:fldChar w:fldCharType="begin"/>
        </w:r>
        <w:r w:rsidR="00980BF2">
          <w:instrText xml:space="preserve"> REF _Ref453934608 \h </w:instrText>
        </w:r>
      </w:ins>
      <w:r w:rsidR="0037714E">
        <w:instrText xml:space="preserve"> \* MERGEFORMAT </w:instrText>
      </w:r>
      <w:r w:rsidR="00980BF2">
        <w:fldChar w:fldCharType="separate"/>
      </w:r>
      <w:ins w:id="55" w:author="Rafael Antunes" w:date="2016-06-17T13:48:00Z">
        <w:r w:rsidR="00980BF2">
          <w:t xml:space="preserve">Graph </w:t>
        </w:r>
        <w:r w:rsidR="00980BF2">
          <w:rPr>
            <w:noProof/>
          </w:rPr>
          <w:t>3</w:t>
        </w:r>
        <w:r w:rsidR="00980BF2">
          <w:fldChar w:fldCharType="end"/>
        </w:r>
      </w:ins>
      <w:del w:id="56" w:author="Rafael Antunes" w:date="2016-06-17T13:47:00Z">
        <w:r w:rsidDel="00980BF2">
          <w:delText xml:space="preserve"> Graph 3</w:delText>
        </w:r>
      </w:del>
      <w:r>
        <w:t xml:space="preserve"> we also see that, in general, rendering times are very similar for all samplers. In this particular case, the outlier </w:t>
      </w:r>
      <w:del w:id="57" w:author="Rafael Antunes" w:date="2016-06-17T12:50:00Z">
        <w:r w:rsidDel="00AD41C6">
          <w:delText xml:space="preserve">goes </w:delText>
        </w:r>
      </w:del>
      <w:ins w:id="58" w:author="Rafael Antunes" w:date="2016-06-17T12:50:00Z">
        <w:r w:rsidR="00AD41C6">
          <w:t>is</w:t>
        </w:r>
      </w:ins>
      <w:del w:id="59" w:author="Rafael Antunes" w:date="2016-06-17T12:50:00Z">
        <w:r w:rsidDel="00AD41C6">
          <w:delText xml:space="preserve">to </w:delText>
        </w:r>
      </w:del>
      <w:ins w:id="60" w:author="Rafael Antunes" w:date="2016-06-17T12:50:00Z">
        <w:r w:rsidR="00AD41C6">
          <w:t xml:space="preserve"> </w:t>
        </w:r>
      </w:ins>
      <w:r>
        <w:t>the Stratified sampler.</w:t>
      </w:r>
      <w:ins w:id="61" w:author="Bruno Barbosa" w:date="2016-06-17T01:24:00Z">
        <w:r w:rsidR="00F820C9">
          <w:t xml:space="preserve"> </w:t>
        </w:r>
      </w:ins>
      <w:del w:id="62" w:author="Bruno Barbosa" w:date="2016-06-17T01:24:00Z">
        <w:r w:rsidDel="00F820C9">
          <w:delText xml:space="preserve">  </w:delText>
        </w:r>
      </w:del>
      <w:r w:rsidR="00DD6823">
        <w:t xml:space="preserve">Comparing </w:t>
      </w:r>
      <w:del w:id="63" w:author="Rafael Antunes" w:date="2016-06-17T12:50:00Z">
        <w:r w:rsidR="00DD6823" w:rsidDel="00D37ADD">
          <w:delText xml:space="preserve">with </w:delText>
        </w:r>
      </w:del>
      <w:r w:rsidR="00DD6823">
        <w:t>the</w:t>
      </w:r>
      <w:ins w:id="64" w:author="Rafael Antunes" w:date="2016-06-17T12:50:00Z">
        <w:r w:rsidR="00D37ADD">
          <w:t xml:space="preserve"> </w:t>
        </w:r>
      </w:ins>
      <w:del w:id="65" w:author="Rafael Antunes" w:date="2016-06-17T12:51:00Z">
        <w:r w:rsidR="00D37ADD" w:rsidDel="00D37ADD">
          <w:delText>resultant</w:delText>
        </w:r>
        <w:r w:rsidR="00DD6823" w:rsidDel="00D37ADD">
          <w:delText xml:space="preserve"> </w:delText>
        </w:r>
      </w:del>
      <w:ins w:id="66" w:author="Rafael Antunes" w:date="2016-06-17T12:51:00Z">
        <w:r w:rsidR="00D37ADD">
          <w:t xml:space="preserve">elapsed </w:t>
        </w:r>
      </w:ins>
      <w:r w:rsidR="00DD6823">
        <w:t xml:space="preserve">times got </w:t>
      </w:r>
      <w:del w:id="67" w:author="Rafael Antunes" w:date="2016-06-17T12:50:00Z">
        <w:r w:rsidR="00DD6823" w:rsidDel="00D37ADD">
          <w:delText xml:space="preserve">for </w:delText>
        </w:r>
      </w:del>
      <w:r w:rsidR="00D37ADD">
        <w:t>from p</w:t>
      </w:r>
      <w:del w:id="68" w:author="Rafael Antunes" w:date="2016-06-17T12:50:00Z">
        <w:r w:rsidR="00DD6823" w:rsidDel="00D37ADD">
          <w:delText>P</w:delText>
        </w:r>
      </w:del>
      <w:r w:rsidR="00DD6823">
        <w:t>ath tracing</w:t>
      </w:r>
      <w:ins w:id="69" w:author="Bruno Barbosa" w:date="2016-06-17T01:17:00Z">
        <w:r w:rsidR="00DD6823">
          <w:t>,</w:t>
        </w:r>
      </w:ins>
      <w:r w:rsidR="00DD6823">
        <w:t xml:space="preserve"> </w:t>
      </w:r>
      <w:del w:id="70" w:author="Rafael Antunes" w:date="2016-06-17T12:51:00Z">
        <w:r w:rsidR="00DD6823" w:rsidDel="00A04F0A">
          <w:delText>we identify a significant incrementincrease</w:delText>
        </w:r>
      </w:del>
      <w:r w:rsidR="00A04F0A">
        <w:t>a significant increase is easily detected</w:t>
      </w:r>
      <w:r w:rsidR="00DD6823">
        <w:t>. Photon Map</w:t>
      </w:r>
      <w:r w:rsidR="00871A89">
        <w:t xml:space="preserve"> (without Caustic Photons)</w:t>
      </w:r>
      <w:r w:rsidR="00DD6823">
        <w:t xml:space="preserve"> rendering time is</w:t>
      </w:r>
      <w:ins w:id="71" w:author="Bruno Barbosa" w:date="2016-06-17T01:21:00Z">
        <w:r w:rsidR="00DD6823">
          <w:t>, in most cases,</w:t>
        </w:r>
      </w:ins>
      <w:del w:id="72" w:author="Bruno Barbosa" w:date="2016-06-17T01:21:00Z">
        <w:r w:rsidR="00DD6823" w:rsidDel="00DD6823">
          <w:delText>,</w:delText>
        </w:r>
      </w:del>
      <w:r w:rsidR="00DD6823">
        <w:t xml:space="preserve"> </w:t>
      </w:r>
      <w:del w:id="73" w:author="Bruno Barbosa" w:date="2016-06-17T01:21:00Z">
        <w:r w:rsidR="00DD6823" w:rsidDel="00DD6823">
          <w:delText>proximally,</w:delText>
        </w:r>
      </w:del>
      <w:ins w:id="74" w:author="Bruno Barbosa" w:date="2016-06-17T01:21:00Z">
        <w:r w:rsidR="00DD6823">
          <w:t>about</w:t>
        </w:r>
      </w:ins>
      <w:r w:rsidR="00DD6823">
        <w:t xml:space="preserve"> </w:t>
      </w:r>
      <w:r w:rsidR="00871A89">
        <w:t>35</w:t>
      </w:r>
      <w:r w:rsidR="00DD6823">
        <w:t xml:space="preserve"> times </w:t>
      </w:r>
      <w:del w:id="75" w:author="Rafael Antunes" w:date="2016-06-17T12:57:00Z">
        <w:r w:rsidR="00DD6823" w:rsidDel="00434AB1">
          <w:delText>bigger</w:delText>
        </w:r>
      </w:del>
      <w:ins w:id="76" w:author="Rafael Antunes" w:date="2016-06-17T12:57:00Z">
        <w:r w:rsidR="00434AB1">
          <w:t>greater</w:t>
        </w:r>
      </w:ins>
      <w:ins w:id="77" w:author="Bruno Barbosa" w:date="2016-06-17T01:22:00Z">
        <w:r w:rsidR="00F820C9">
          <w:t>.</w:t>
        </w:r>
      </w:ins>
      <w:r w:rsidR="00DD6823">
        <w:t xml:space="preserve"> </w:t>
      </w:r>
      <w:r w:rsidR="00A04F0A">
        <w:t xml:space="preserve">The reason behind this phenomenon is </w:t>
      </w:r>
      <w:del w:id="78" w:author="Rafael Antunes" w:date="2016-06-17T12:53:00Z">
        <w:r w:rsidR="00A04F0A" w:rsidDel="00A04F0A">
          <w:delText xml:space="preserve">probably </w:delText>
        </w:r>
      </w:del>
      <w:r w:rsidR="00A04F0A">
        <w:t xml:space="preserve">the number of photons chosen, which is significantly superior than the default path tracing settings. Consequently, the </w:t>
      </w:r>
      <w:r w:rsidR="00A316C7">
        <w:t>images’ quality is clearly bette</w:t>
      </w:r>
      <w:r w:rsidR="00A04F0A">
        <w:t>r</w:t>
      </w:r>
      <w:r w:rsidR="00185356">
        <w:t xml:space="preserve">, </w:t>
      </w:r>
      <w:del w:id="79" w:author="Rafael Antunes" w:date="2016-06-17T13:02:00Z">
        <w:r w:rsidR="00185356" w:rsidDel="00872400">
          <w:delText>but</w:delText>
        </w:r>
      </w:del>
      <w:ins w:id="80" w:author="Rafael Antunes" w:date="2016-06-17T13:02:00Z">
        <w:r w:rsidR="00872400">
          <w:t>however</w:t>
        </w:r>
      </w:ins>
      <w:r w:rsidR="00185356">
        <w:t xml:space="preserve"> as there are no caustic </w:t>
      </w:r>
      <w:r w:rsidR="00872400">
        <w:t xml:space="preserve">photons, the shadow continues </w:t>
      </w:r>
      <w:del w:id="81" w:author="Rafael Antunes" w:date="2016-06-17T13:02:00Z">
        <w:r w:rsidR="00872400" w:rsidDel="00872400">
          <w:delText>wrongincorrect</w:delText>
        </w:r>
      </w:del>
      <w:ins w:id="82" w:author="Rafael Antunes" w:date="2016-06-17T13:02:00Z">
        <w:r w:rsidR="00872400">
          <w:t>unfitting.</w:t>
        </w:r>
      </w:ins>
    </w:p>
    <w:p w14:paraId="35259CD5" w14:textId="567767C1" w:rsidR="00A316C7" w:rsidRDefault="00564C47" w:rsidP="0037714E">
      <w:pPr>
        <w:spacing w:line="276" w:lineRule="auto"/>
        <w:ind w:firstLine="720"/>
      </w:pPr>
      <w:r>
        <w:t>The big part of problems related with the non-direct lighted surfaces are now solved. The noise is incredibly smaller, almost undetectable. There are still some places where we can see some undesired side effects: around the lines that result from the intersection between the roof (top plane) with the walls (right, front and left plane</w:t>
      </w:r>
      <w:r w:rsidR="00DF6907">
        <w:t>s</w:t>
      </w:r>
      <w:r>
        <w:t xml:space="preserve">) </w:t>
      </w:r>
      <w:r w:rsidR="00DF6907">
        <w:t xml:space="preserve">are some reflected colors which don’t make sense. We presume these artifacts appeared due to the fact the roof is a glossy surface, so it reflects like a blurred mirror. </w:t>
      </w:r>
      <w:r w:rsidR="00614115">
        <w:t xml:space="preserve">Similar </w:t>
      </w:r>
      <w:r w:rsidR="00BF098D">
        <w:t>things are visible among the floor (bottom plane) and the wall in front.</w:t>
      </w:r>
      <w:del w:id="83" w:author="Rafael Antunes" w:date="2016-06-17T13:01:00Z">
        <w:r w:rsidR="00A04F0A" w:rsidDel="00185356">
          <w:delText>.</w:delText>
        </w:r>
      </w:del>
    </w:p>
    <w:p w14:paraId="4ABB2D54" w14:textId="7F7C3299" w:rsidR="00A23BAE" w:rsidRDefault="00771B70" w:rsidP="00897136">
      <w:r>
        <w:rPr>
          <w:noProof/>
          <w:lang w:val="pt-PT" w:eastAsia="pt-PT"/>
        </w:rPr>
        <mc:AlternateContent>
          <mc:Choice Requires="wpg">
            <w:drawing>
              <wp:anchor distT="0" distB="0" distL="114300" distR="114300" simplePos="0" relativeHeight="251717632" behindDoc="0" locked="0" layoutInCell="1" allowOverlap="1" wp14:anchorId="5AAE1BE8" wp14:editId="015B1CE8">
                <wp:simplePos x="0" y="0"/>
                <wp:positionH relativeFrom="column">
                  <wp:posOffset>520065</wp:posOffset>
                </wp:positionH>
                <wp:positionV relativeFrom="paragraph">
                  <wp:posOffset>257175</wp:posOffset>
                </wp:positionV>
                <wp:extent cx="4572000" cy="3218815"/>
                <wp:effectExtent l="0" t="0" r="0" b="635"/>
                <wp:wrapTopAndBottom/>
                <wp:docPr id="58" name="Group 58"/>
                <wp:cNvGraphicFramePr/>
                <a:graphic xmlns:a="http://schemas.openxmlformats.org/drawingml/2006/main">
                  <a:graphicData uri="http://schemas.microsoft.com/office/word/2010/wordprocessingGroup">
                    <wpg:wgp>
                      <wpg:cNvGrpSpPr/>
                      <wpg:grpSpPr>
                        <a:xfrm>
                          <a:off x="0" y="0"/>
                          <a:ext cx="4572000" cy="3218815"/>
                          <a:chOff x="0" y="0"/>
                          <a:chExt cx="4572000" cy="3218815"/>
                        </a:xfrm>
                      </wpg:grpSpPr>
                      <wps:wsp>
                        <wps:cNvPr id="32" name="Caixa de texto 32"/>
                        <wps:cNvSpPr txBox="1"/>
                        <wps:spPr>
                          <a:xfrm>
                            <a:off x="0" y="2828925"/>
                            <a:ext cx="4572000" cy="389890"/>
                          </a:xfrm>
                          <a:prstGeom prst="rect">
                            <a:avLst/>
                          </a:prstGeom>
                          <a:solidFill>
                            <a:prstClr val="white"/>
                          </a:solidFill>
                          <a:ln>
                            <a:noFill/>
                          </a:ln>
                        </wps:spPr>
                        <wps:txbx>
                          <w:txbxContent>
                            <w:p w14:paraId="453E148F" w14:textId="4657EEB0" w:rsidR="0037714E" w:rsidRPr="00F30349" w:rsidRDefault="0037714E" w:rsidP="00D64ECF">
                              <w:pPr>
                                <w:pStyle w:val="Legenda"/>
                                <w:jc w:val="center"/>
                                <w:rPr>
                                  <w:noProof/>
                                </w:rPr>
                              </w:pPr>
                              <w:bookmarkStart w:id="84" w:name="_Ref453934608"/>
                              <w:r>
                                <w:t xml:space="preserve">Graph </w:t>
                              </w:r>
                              <w:r w:rsidR="00A17615">
                                <w:fldChar w:fldCharType="begin"/>
                              </w:r>
                              <w:r w:rsidR="00A17615">
                                <w:instrText xml:space="preserve"> SEQ Graph \* ARABIC </w:instrText>
                              </w:r>
                              <w:r w:rsidR="00A17615">
                                <w:fldChar w:fldCharType="separate"/>
                              </w:r>
                              <w:r>
                                <w:rPr>
                                  <w:noProof/>
                                </w:rPr>
                                <w:t>3</w:t>
                              </w:r>
                              <w:r w:rsidR="00A17615">
                                <w:rPr>
                                  <w:noProof/>
                                </w:rPr>
                                <w:fldChar w:fldCharType="end"/>
                              </w:r>
                              <w:bookmarkEnd w:id="84"/>
                              <w:r>
                                <w:t xml:space="preserve">. </w:t>
                              </w:r>
                              <w:r w:rsidRPr="00676BFF">
                                <w:t>Rendering time comparison</w:t>
                              </w:r>
                              <w:r>
                                <w:t xml:space="preserve"> between samplers using the photon map</w:t>
                              </w:r>
                              <w:r w:rsidRPr="00676BFF">
                                <w:t xml:space="preserve"> tracing surface integrator</w:t>
                              </w:r>
                              <w:ins w:id="85" w:author="Rafael Antunes" w:date="2016-06-17T12:59:00Z">
                                <w:r>
                                  <w:t xml:space="preserve"> with 0 caustic photons</w:t>
                                </w:r>
                              </w:ins>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57" name="Chart 57"/>
                        <wpg:cNvFrPr/>
                        <wpg:xfrm>
                          <a:off x="0" y="0"/>
                          <a:ext cx="4572000" cy="2743200"/>
                        </wpg:xfrm>
                        <a:graphic>
                          <a:graphicData uri="http://schemas.openxmlformats.org/drawingml/2006/chart">
                            <c:chart xmlns:c="http://schemas.openxmlformats.org/drawingml/2006/chart" xmlns:r="http://schemas.openxmlformats.org/officeDocument/2006/relationships" r:id="rId47"/>
                          </a:graphicData>
                        </a:graphic>
                      </wpg:graphicFrame>
                    </wpg:wgp>
                  </a:graphicData>
                </a:graphic>
              </wp:anchor>
            </w:drawing>
          </mc:Choice>
          <mc:Fallback xmlns:w16se="http://schemas.microsoft.com/office/word/2015/wordml/symex" xmlns:cx1="http://schemas.microsoft.com/office/drawing/2015/9/8/chartex" xmlns:cx="http://schemas.microsoft.com/office/drawing/2014/chartex">
            <w:pict>
              <v:group w14:anchorId="5AAE1BE8" id="Group 58" o:spid="_x0000_s1055" style="position:absolute;left:0;text-align:left;margin-left:40.95pt;margin-top:20.25pt;width:5in;height:253.45pt;z-index:251717632" coordsize="45720,32188"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AoAAAAAAAAAIQAeBXNWJ2kAACdp&#10;AAAtAAAAZHJzL2VtYmVkZGluZ3MvTWljcm9zb2Z0X0V4Y2VsX1dvcmtzaGVldC54bHN4UEsDBBQA&#10;BgAIAAAAIQAHQn+r2QEAAJwKAAATAAgCW0NvbnRlbnRfVHlwZXNdLnhtbCCiBAIoo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IE+lJfz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">
                <v:shape id="Caixa de texto 32" o:spid="_x0000_s1056" type="#_x0000_t202" style="position:absolute;top:28289;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53E148F" w14:textId="4657EEB0" w:rsidR="0037714E" w:rsidRPr="00F30349" w:rsidRDefault="0037714E" w:rsidP="00D64ECF">
                        <w:pPr>
                          <w:pStyle w:val="Legenda"/>
                          <w:jc w:val="center"/>
                          <w:rPr>
                            <w:noProof/>
                          </w:rPr>
                        </w:pPr>
                        <w:bookmarkStart w:id="98" w:name="_Ref453934608"/>
                        <w:r>
                          <w:t xml:space="preserve">Graph </w:t>
                        </w:r>
                        <w:fldSimple w:instr=" SEQ Graph \* ARABIC ">
                          <w:r>
                            <w:rPr>
                              <w:noProof/>
                            </w:rPr>
                            <w:t>3</w:t>
                          </w:r>
                        </w:fldSimple>
                        <w:bookmarkEnd w:id="98"/>
                        <w:r>
                          <w:t xml:space="preserve">. </w:t>
                        </w:r>
                        <w:r w:rsidRPr="00676BFF">
                          <w:t>Rendering time comparison</w:t>
                        </w:r>
                        <w:r>
                          <w:t xml:space="preserve"> between samplers using the photon map</w:t>
                        </w:r>
                        <w:r w:rsidRPr="00676BFF">
                          <w:t xml:space="preserve"> tracing surface integrator</w:t>
                        </w:r>
                        <w:ins w:id="99" w:author="Rafael Antunes" w:date="2016-06-17T12:59:00Z">
                          <w:r>
                            <w:t xml:space="preserve"> with 0 caustic photons</w:t>
                          </w:r>
                        </w:ins>
                        <w:r w:rsidRPr="00676BFF">
                          <w:t>.</w:t>
                        </w:r>
                      </w:p>
                    </w:txbxContent>
                  </v:textbox>
                </v:shape>
                <v:shape id="Chart 57" o:spid="_x0000_s105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">
                  <v:imagedata r:id="rId48" o:title=""/>
                  <o:lock v:ext="edit" aspectratio="f"/>
                </v:shape>
                <w10:wrap type="topAndBottom"/>
              </v:group>
              <o:OLEObject Type="Embed" ProgID="Excel.Chart.8" ShapeID="Chart 57" DrawAspect="Content" ObjectID="_1527691975" r:id="rId49">
                <o:FieldCodes>\s</o:FieldCodes>
              </o:OLEObject>
            </w:pict>
          </mc:Fallback>
        </mc:AlternateContent>
      </w:r>
      <w:del w:id="86" w:author="Rafael Antunes" w:date="2016-06-17T13:47:00Z">
        <w:r w:rsidR="00353C55" w:rsidDel="00771B70">
          <w:rPr>
            <w:noProof/>
            <w:lang w:val="pt-PT" w:eastAsia="pt-PT"/>
          </w:rPr>
          <w:drawing>
            <wp:anchor distT="0" distB="0" distL="114300" distR="114300" simplePos="0" relativeHeight="251681792" behindDoc="0" locked="0" layoutInCell="1" allowOverlap="1" wp14:anchorId="19355A11" wp14:editId="1F70ABB4">
              <wp:simplePos x="0" y="0"/>
              <wp:positionH relativeFrom="margin">
                <wp:posOffset>520065</wp:posOffset>
              </wp:positionH>
              <wp:positionV relativeFrom="paragraph">
                <wp:posOffset>283581</wp:posOffset>
              </wp:positionV>
              <wp:extent cx="4572000" cy="2743200"/>
              <wp:effectExtent l="0" t="0" r="0" b="0"/>
              <wp:wrapTopAndBottom/>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del>
    </w:p>
    <w:p w14:paraId="61816FD6" w14:textId="3DAC531D" w:rsidR="00A23BAE" w:rsidRDefault="00872400">
      <w:pPr>
        <w:spacing w:line="259" w:lineRule="auto"/>
        <w:jc w:val="left"/>
        <w:pPrChange w:id="87" w:author="Rafael Antunes" w:date="2016-06-17T13:07:00Z">
          <w:pPr/>
        </w:pPrChange>
      </w:pPr>
      <w:ins w:id="88" w:author="Rafael Antunes" w:date="2016-06-17T13:07:00Z">
        <w:r>
          <w:br w:type="page"/>
        </w:r>
      </w:ins>
    </w:p>
    <w:p w14:paraId="56C8DC3A" w14:textId="72B57D80" w:rsidR="00AD0F38" w:rsidRDefault="00AD0F38" w:rsidP="00AD0F38">
      <w:pPr>
        <w:pStyle w:val="Cabealho3"/>
        <w:rPr>
          <w:ins w:id="89" w:author="Rafael Antunes" w:date="2016-06-17T13:05:00Z"/>
        </w:rPr>
      </w:pPr>
      <w:bookmarkStart w:id="90" w:name="_Toc453942928"/>
      <w:r>
        <w:lastRenderedPageBreak/>
        <w:t>Adaptive</w:t>
      </w:r>
      <w:bookmarkEnd w:id="90"/>
    </w:p>
    <w:p w14:paraId="7C1F8762" w14:textId="015AC8CD" w:rsidR="00872400" w:rsidRDefault="00872400">
      <w:pPr>
        <w:rPr>
          <w:ins w:id="91" w:author="Rafael Antunes" w:date="2016-06-17T13:05:00Z"/>
        </w:rPr>
        <w:pPrChange w:id="92" w:author="Rafael Antunes" w:date="2016-06-17T13:05:00Z">
          <w:pPr>
            <w:pStyle w:val="Cabealho3"/>
          </w:pPr>
        </w:pPrChange>
      </w:pPr>
      <w:r>
        <w:rPr>
          <w:noProof/>
          <w:lang w:val="pt-PT" w:eastAsia="pt-PT"/>
        </w:rPr>
        <mc:AlternateContent>
          <mc:Choice Requires="wpg">
            <w:drawing>
              <wp:anchor distT="0" distB="0" distL="114300" distR="114300" simplePos="0" relativeHeight="251687936" behindDoc="0" locked="0" layoutInCell="1" allowOverlap="1" wp14:anchorId="12D6050A" wp14:editId="4077CD71">
                <wp:simplePos x="0" y="0"/>
                <wp:positionH relativeFrom="column">
                  <wp:posOffset>-3810</wp:posOffset>
                </wp:positionH>
                <wp:positionV relativeFrom="paragraph">
                  <wp:posOffset>273050</wp:posOffset>
                </wp:positionV>
                <wp:extent cx="5612130" cy="5925820"/>
                <wp:effectExtent l="0" t="0" r="7620" b="0"/>
                <wp:wrapTopAndBottom/>
                <wp:docPr id="35" name="Group 3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3" name="Picture 33" descr="D:\Downloads\adaptative_128_256_photonmap_0_20000.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4" name="Text Box 34"/>
                        <wps:cNvSpPr txBox="1"/>
                        <wps:spPr>
                          <a:xfrm>
                            <a:off x="0" y="5667375"/>
                            <a:ext cx="5612130" cy="258445"/>
                          </a:xfrm>
                          <a:prstGeom prst="rect">
                            <a:avLst/>
                          </a:prstGeom>
                          <a:solidFill>
                            <a:prstClr val="white"/>
                          </a:solidFill>
                          <a:ln>
                            <a:noFill/>
                          </a:ln>
                          <a:effectLst/>
                        </wps:spPr>
                        <wps:txbx>
                          <w:txbxContent>
                            <w:p w14:paraId="1E079B12" w14:textId="1D146355" w:rsidR="0037714E" w:rsidRPr="00AA4A2D" w:rsidRDefault="0037714E">
                              <w:pPr>
                                <w:pStyle w:val="Legenda"/>
                                <w:jc w:val="center"/>
                                <w:rPr>
                                  <w:noProof/>
                                </w:rPr>
                                <w:pPrChange w:id="93" w:author="Rafael Antunes" w:date="2016-06-17T13:07:00Z">
                                  <w:pPr/>
                                </w:pPrChange>
                              </w:pPr>
                              <w:bookmarkStart w:id="94" w:name="_Toc453942950"/>
                              <w:ins w:id="95" w:author="Rafael Antunes" w:date="2016-06-17T13:07:00Z">
                                <w:r>
                                  <w:t xml:space="preserve">Figure </w:t>
                                </w:r>
                                <w:r>
                                  <w:fldChar w:fldCharType="begin"/>
                                </w:r>
                                <w:r>
                                  <w:instrText xml:space="preserve"> SEQ Figure \* ARABIC </w:instrText>
                                </w:r>
                              </w:ins>
                              <w:r>
                                <w:fldChar w:fldCharType="separate"/>
                              </w:r>
                              <w:ins w:id="96" w:author="Rafael Antunes" w:date="2016-06-17T13:57:00Z">
                                <w:r>
                                  <w:rPr>
                                    <w:noProof/>
                                  </w:rPr>
                                  <w:t>9</w:t>
                                </w:r>
                              </w:ins>
                              <w:ins w:id="97" w:author="Rafael Antunes" w:date="2016-06-17T13:07:00Z">
                                <w:r>
                                  <w:fldChar w:fldCharType="end"/>
                                </w:r>
                              </w:ins>
                              <w:ins w:id="98" w:author="Rafael Antunes" w:date="2016-06-17T13:08:00Z">
                                <w:r>
                                  <w:t>. Scene rendered with photon mapping and a</w:t>
                                </w:r>
                              </w:ins>
                              <w:ins w:id="99" w:author="Rafael Antunes" w:date="2016-06-17T13:09:00Z">
                                <w:r>
                                  <w:t>n</w:t>
                                </w:r>
                              </w:ins>
                              <w:ins w:id="100" w:author="Rafael Antunes" w:date="2016-06-17T13:08:00Z">
                                <w:r>
                                  <w:t xml:space="preserve"> adaptive sampler.</w:t>
                                </w:r>
                              </w:ins>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12D6050A" id="Group 35" o:spid="_x0000_s1058" style="position:absolute;left:0;text-align:left;margin-left:-.3pt;margin-top:21.5pt;width:441.9pt;height:466.6pt;z-index:25168793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">
                <v:shape id="Picture 33" o:spid="_x0000_s1059"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">
                  <v:imagedata r:id="rId52" o:title="adaptative_128_256_photonmap_0_20000"/>
                  <v:path arrowok="t"/>
                </v:shape>
                <v:shape id="Text Box 34" o:spid="_x0000_s1060"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1E079B12" w14:textId="1D146355" w:rsidR="0037714E" w:rsidRPr="00AA4A2D" w:rsidRDefault="0037714E" w:rsidP="00D64ECF">
                        <w:pPr>
                          <w:pStyle w:val="Legenda"/>
                          <w:jc w:val="center"/>
                          <w:rPr>
                            <w:noProof/>
                          </w:rPr>
                          <w:pPrChange w:id="115" w:author="Rafael Antunes" w:date="2016-06-17T13:07:00Z">
                            <w:pPr/>
                          </w:pPrChange>
                        </w:pPr>
                        <w:bookmarkStart w:id="116" w:name="_Toc453942950"/>
                        <w:ins w:id="117" w:author="Rafael Antunes" w:date="2016-06-17T13:07:00Z">
                          <w:r>
                            <w:t xml:space="preserve">Figure </w:t>
                          </w:r>
                          <w:r>
                            <w:fldChar w:fldCharType="begin"/>
                          </w:r>
                          <w:r>
                            <w:instrText xml:space="preserve"> SEQ Figure \* ARABIC </w:instrText>
                          </w:r>
                        </w:ins>
                        <w:r>
                          <w:fldChar w:fldCharType="separate"/>
                        </w:r>
                        <w:ins w:id="118" w:author="Rafael Antunes" w:date="2016-06-17T13:57:00Z">
                          <w:r>
                            <w:rPr>
                              <w:noProof/>
                            </w:rPr>
                            <w:t>9</w:t>
                          </w:r>
                        </w:ins>
                        <w:ins w:id="119" w:author="Rafael Antunes" w:date="2016-06-17T13:07:00Z">
                          <w:r>
                            <w:fldChar w:fldCharType="end"/>
                          </w:r>
                        </w:ins>
                        <w:ins w:id="120" w:author="Rafael Antunes" w:date="2016-06-17T13:08:00Z">
                          <w:r>
                            <w:t>. Scene rendered with photon mapping and a</w:t>
                          </w:r>
                        </w:ins>
                        <w:ins w:id="121" w:author="Rafael Antunes" w:date="2016-06-17T13:09:00Z">
                          <w:r>
                            <w:t>n</w:t>
                          </w:r>
                        </w:ins>
                        <w:ins w:id="122" w:author="Rafael Antunes" w:date="2016-06-17T13:08:00Z">
                          <w:r>
                            <w:t xml:space="preserve"> adaptive sampler.</w:t>
                          </w:r>
                        </w:ins>
                        <w:bookmarkEnd w:id="116"/>
                      </w:p>
                    </w:txbxContent>
                  </v:textbox>
                </v:shape>
                <w10:wrap type="topAndBottom"/>
              </v:group>
            </w:pict>
          </mc:Fallback>
        </mc:AlternateContent>
      </w:r>
    </w:p>
    <w:p w14:paraId="014A8912" w14:textId="6A5BDF55" w:rsidR="00872400" w:rsidRPr="00872400" w:rsidRDefault="00872400">
      <w:pPr>
        <w:spacing w:line="259" w:lineRule="auto"/>
        <w:jc w:val="left"/>
        <w:pPrChange w:id="101" w:author="Rafael Antunes" w:date="2016-06-17T13:09:00Z">
          <w:pPr>
            <w:pStyle w:val="Cabealho3"/>
          </w:pPr>
        </w:pPrChange>
      </w:pPr>
      <w:ins w:id="102" w:author="Rafael Antunes" w:date="2016-06-17T13:09:00Z">
        <w:r>
          <w:br w:type="page"/>
        </w:r>
      </w:ins>
    </w:p>
    <w:p w14:paraId="70DC910A" w14:textId="23E9C19C" w:rsidR="00AD0F38" w:rsidRDefault="00AD0F38" w:rsidP="00303BE5">
      <w:pPr>
        <w:pStyle w:val="Cabealho3"/>
        <w:rPr>
          <w:ins w:id="103" w:author="Rafael Antunes" w:date="2016-06-17T13:05:00Z"/>
        </w:rPr>
      </w:pPr>
      <w:bookmarkStart w:id="104" w:name="_Toc453942929"/>
      <w:r>
        <w:lastRenderedPageBreak/>
        <w:t>Best Candidate</w:t>
      </w:r>
      <w:bookmarkEnd w:id="104"/>
    </w:p>
    <w:p w14:paraId="0738796E" w14:textId="5AACF374" w:rsidR="00872400" w:rsidRDefault="00872400">
      <w:pPr>
        <w:rPr>
          <w:ins w:id="105" w:author="Rafael Antunes" w:date="2016-06-17T13:05:00Z"/>
        </w:rPr>
        <w:pPrChange w:id="106" w:author="Rafael Antunes" w:date="2016-06-17T13:05:00Z">
          <w:pPr>
            <w:pStyle w:val="Cabealho3"/>
          </w:pPr>
        </w:pPrChange>
      </w:pPr>
      <w:r>
        <w:rPr>
          <w:noProof/>
          <w:lang w:val="pt-PT" w:eastAsia="pt-PT"/>
        </w:rPr>
        <mc:AlternateContent>
          <mc:Choice Requires="wpg">
            <w:drawing>
              <wp:anchor distT="0" distB="0" distL="114300" distR="114300" simplePos="0" relativeHeight="251692032" behindDoc="0" locked="0" layoutInCell="1" allowOverlap="1" wp14:anchorId="38048142" wp14:editId="4F113E1B">
                <wp:simplePos x="0" y="0"/>
                <wp:positionH relativeFrom="column">
                  <wp:posOffset>-3810</wp:posOffset>
                </wp:positionH>
                <wp:positionV relativeFrom="paragraph">
                  <wp:posOffset>273050</wp:posOffset>
                </wp:positionV>
                <wp:extent cx="5612130" cy="5925820"/>
                <wp:effectExtent l="0" t="0" r="7620" b="0"/>
                <wp:wrapTopAndBottom/>
                <wp:docPr id="38" name="Group 3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6" name="Picture 36" descr="D:\Downloads\bestcandidate_256_photonmap_0_20000.jp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7" name="Text Box 37"/>
                        <wps:cNvSpPr txBox="1"/>
                        <wps:spPr>
                          <a:xfrm>
                            <a:off x="0" y="5667375"/>
                            <a:ext cx="5612130" cy="258445"/>
                          </a:xfrm>
                          <a:prstGeom prst="rect">
                            <a:avLst/>
                          </a:prstGeom>
                          <a:solidFill>
                            <a:prstClr val="white"/>
                          </a:solidFill>
                          <a:ln>
                            <a:noFill/>
                          </a:ln>
                          <a:effectLst/>
                        </wps:spPr>
                        <wps:txbx>
                          <w:txbxContent>
                            <w:p w14:paraId="7B22ECBC" w14:textId="1E733CE5" w:rsidR="0037714E" w:rsidRPr="00E14DFE" w:rsidRDefault="0037714E">
                              <w:pPr>
                                <w:pStyle w:val="Legenda"/>
                                <w:jc w:val="center"/>
                                <w:rPr>
                                  <w:noProof/>
                                </w:rPr>
                                <w:pPrChange w:id="107" w:author="Rafael Antunes" w:date="2016-06-17T13:10:00Z">
                                  <w:pPr/>
                                </w:pPrChange>
                              </w:pPr>
                              <w:bookmarkStart w:id="108" w:name="_Toc453942951"/>
                              <w:ins w:id="109" w:author="Rafael Antunes" w:date="2016-06-17T13:10:00Z">
                                <w:r>
                                  <w:t xml:space="preserve">Figure </w:t>
                                </w:r>
                                <w:r>
                                  <w:fldChar w:fldCharType="begin"/>
                                </w:r>
                                <w:r>
                                  <w:instrText xml:space="preserve"> SEQ Figure \* ARABIC </w:instrText>
                                </w:r>
                              </w:ins>
                              <w:r>
                                <w:fldChar w:fldCharType="separate"/>
                              </w:r>
                              <w:ins w:id="110" w:author="Rafael Antunes" w:date="2016-06-17T13:57:00Z">
                                <w:r>
                                  <w:rPr>
                                    <w:noProof/>
                                  </w:rPr>
                                  <w:t>10</w:t>
                                </w:r>
                              </w:ins>
                              <w:ins w:id="111" w:author="Rafael Antunes" w:date="2016-06-17T13:10:00Z">
                                <w:r>
                                  <w:fldChar w:fldCharType="end"/>
                                </w:r>
                                <w:r>
                                  <w:t>. Scene rendered with photon mapping and a best candidate sampler.</w:t>
                                </w:r>
                              </w:ins>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38048142" id="Group 38" o:spid="_x0000_s1061" style="position:absolute;left:0;text-align:left;margin-left:-.3pt;margin-top:21.5pt;width:441.9pt;height:466.6pt;z-index:25169203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">
                <v:shape id="Picture 36" o:spid="_x0000_s106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">
                  <v:imagedata r:id="rId54" o:title="bestcandidate_256_photonmap_0_20000"/>
                  <v:path arrowok="t"/>
                </v:shape>
                <v:shape id="Text Box 37" o:spid="_x0000_s106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7B22ECBC" w14:textId="1E733CE5" w:rsidR="0037714E" w:rsidRPr="00E14DFE" w:rsidRDefault="0037714E" w:rsidP="00D64ECF">
                        <w:pPr>
                          <w:pStyle w:val="Legenda"/>
                          <w:jc w:val="center"/>
                          <w:rPr>
                            <w:noProof/>
                          </w:rPr>
                          <w:pPrChange w:id="134" w:author="Rafael Antunes" w:date="2016-06-17T13:10:00Z">
                            <w:pPr/>
                          </w:pPrChange>
                        </w:pPr>
                        <w:bookmarkStart w:id="135" w:name="_Toc453942951"/>
                        <w:ins w:id="136" w:author="Rafael Antunes" w:date="2016-06-17T13:10:00Z">
                          <w:r>
                            <w:t xml:space="preserve">Figure </w:t>
                          </w:r>
                          <w:r>
                            <w:fldChar w:fldCharType="begin"/>
                          </w:r>
                          <w:r>
                            <w:instrText xml:space="preserve"> SEQ Figure \* ARABIC </w:instrText>
                          </w:r>
                        </w:ins>
                        <w:r>
                          <w:fldChar w:fldCharType="separate"/>
                        </w:r>
                        <w:ins w:id="137" w:author="Rafael Antunes" w:date="2016-06-17T13:57:00Z">
                          <w:r>
                            <w:rPr>
                              <w:noProof/>
                            </w:rPr>
                            <w:t>10</w:t>
                          </w:r>
                        </w:ins>
                        <w:ins w:id="138" w:author="Rafael Antunes" w:date="2016-06-17T13:10:00Z">
                          <w:r>
                            <w:fldChar w:fldCharType="end"/>
                          </w:r>
                          <w:r>
                            <w:t>. Scene rendered with photon mapping and a best candidate sampler.</w:t>
                          </w:r>
                        </w:ins>
                        <w:bookmarkEnd w:id="135"/>
                      </w:p>
                    </w:txbxContent>
                  </v:textbox>
                </v:shape>
                <w10:wrap type="topAndBottom"/>
              </v:group>
            </w:pict>
          </mc:Fallback>
        </mc:AlternateContent>
      </w:r>
    </w:p>
    <w:p w14:paraId="1C972C75" w14:textId="5A7D302A" w:rsidR="00872400" w:rsidRDefault="00872400">
      <w:pPr>
        <w:rPr>
          <w:ins w:id="112" w:author="Rafael Antunes" w:date="2016-06-17T13:05:00Z"/>
        </w:rPr>
        <w:pPrChange w:id="113" w:author="Rafael Antunes" w:date="2016-06-17T13:05:00Z">
          <w:pPr>
            <w:pStyle w:val="Cabealho3"/>
          </w:pPr>
        </w:pPrChange>
      </w:pPr>
    </w:p>
    <w:p w14:paraId="7AAD34BD" w14:textId="20A67173" w:rsidR="00872400" w:rsidRPr="00923314" w:rsidRDefault="00872400">
      <w:pPr>
        <w:spacing w:line="259" w:lineRule="auto"/>
        <w:jc w:val="left"/>
        <w:pPrChange w:id="114" w:author="Rafael Antunes" w:date="2016-06-17T13:09:00Z">
          <w:pPr>
            <w:pStyle w:val="Cabealho3"/>
          </w:pPr>
        </w:pPrChange>
      </w:pPr>
      <w:ins w:id="115" w:author="Rafael Antunes" w:date="2016-06-17T13:09:00Z">
        <w:r>
          <w:br w:type="page"/>
        </w:r>
      </w:ins>
    </w:p>
    <w:p w14:paraId="58B50F50" w14:textId="77777777" w:rsidR="00AD0F38" w:rsidRDefault="00AD0F38" w:rsidP="00AD0F38">
      <w:pPr>
        <w:pStyle w:val="Cabealho3"/>
        <w:rPr>
          <w:ins w:id="116" w:author="Rafael Antunes" w:date="2016-06-17T13:05:00Z"/>
        </w:rPr>
      </w:pPr>
      <w:bookmarkStart w:id="117" w:name="_Toc453942930"/>
      <w:proofErr w:type="spellStart"/>
      <w:r>
        <w:lastRenderedPageBreak/>
        <w:t>Halton</w:t>
      </w:r>
      <w:bookmarkEnd w:id="117"/>
      <w:proofErr w:type="spellEnd"/>
    </w:p>
    <w:p w14:paraId="4AE8E7AE" w14:textId="5C4B0CA6" w:rsidR="00872400" w:rsidRDefault="00C125F8">
      <w:pPr>
        <w:rPr>
          <w:ins w:id="118" w:author="Rafael Antunes" w:date="2016-06-17T13:05:00Z"/>
        </w:rPr>
        <w:pPrChange w:id="119" w:author="Rafael Antunes" w:date="2016-06-17T13:05:00Z">
          <w:pPr>
            <w:pStyle w:val="Cabealho3"/>
          </w:pPr>
        </w:pPrChange>
      </w:pPr>
      <w:r>
        <w:rPr>
          <w:noProof/>
          <w:lang w:val="pt-PT" w:eastAsia="pt-PT"/>
        </w:rPr>
        <mc:AlternateContent>
          <mc:Choice Requires="wpg">
            <w:drawing>
              <wp:anchor distT="0" distB="0" distL="114300" distR="114300" simplePos="0" relativeHeight="251696128" behindDoc="0" locked="0" layoutInCell="1" allowOverlap="1" wp14:anchorId="4631341D" wp14:editId="63887011">
                <wp:simplePos x="0" y="0"/>
                <wp:positionH relativeFrom="column">
                  <wp:posOffset>-3810</wp:posOffset>
                </wp:positionH>
                <wp:positionV relativeFrom="paragraph">
                  <wp:posOffset>273050</wp:posOffset>
                </wp:positionV>
                <wp:extent cx="5612130" cy="5925820"/>
                <wp:effectExtent l="0" t="0" r="7620" b="0"/>
                <wp:wrapTopAndBottom/>
                <wp:docPr id="41" name="Group 41"/>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9" name="Picture 39" descr="D:\Downloads\halton_256_photonmap_0_20000.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0" name="Text Box 40"/>
                        <wps:cNvSpPr txBox="1"/>
                        <wps:spPr>
                          <a:xfrm>
                            <a:off x="0" y="5667375"/>
                            <a:ext cx="5612130" cy="258445"/>
                          </a:xfrm>
                          <a:prstGeom prst="rect">
                            <a:avLst/>
                          </a:prstGeom>
                          <a:solidFill>
                            <a:prstClr val="white"/>
                          </a:solidFill>
                          <a:ln>
                            <a:noFill/>
                          </a:ln>
                          <a:effectLst/>
                        </wps:spPr>
                        <wps:txbx>
                          <w:txbxContent>
                            <w:p w14:paraId="093F6E8E" w14:textId="23B29754" w:rsidR="0037714E" w:rsidRPr="002E01AE" w:rsidRDefault="0037714E">
                              <w:pPr>
                                <w:pStyle w:val="Legenda"/>
                                <w:jc w:val="center"/>
                                <w:rPr>
                                  <w:noProof/>
                                </w:rPr>
                                <w:pPrChange w:id="120" w:author="Rafael Antunes" w:date="2016-06-17T13:11:00Z">
                                  <w:pPr/>
                                </w:pPrChange>
                              </w:pPr>
                              <w:bookmarkStart w:id="121" w:name="_Toc453942952"/>
                              <w:ins w:id="122" w:author="Rafael Antunes" w:date="2016-06-17T13:11:00Z">
                                <w:r>
                                  <w:t xml:space="preserve">Figure </w:t>
                                </w:r>
                                <w:r>
                                  <w:fldChar w:fldCharType="begin"/>
                                </w:r>
                                <w:r>
                                  <w:instrText xml:space="preserve"> SEQ Figure \* ARABIC </w:instrText>
                                </w:r>
                              </w:ins>
                              <w:r>
                                <w:fldChar w:fldCharType="separate"/>
                              </w:r>
                              <w:ins w:id="123" w:author="Rafael Antunes" w:date="2016-06-17T13:57:00Z">
                                <w:r>
                                  <w:rPr>
                                    <w:noProof/>
                                  </w:rPr>
                                  <w:t>11</w:t>
                                </w:r>
                              </w:ins>
                              <w:ins w:id="124" w:author="Rafael Antunes" w:date="2016-06-17T13:11:00Z">
                                <w:r>
                                  <w:fldChar w:fldCharType="end"/>
                                </w:r>
                                <w:r>
                                  <w:t xml:space="preserve">. Scene rendered with photon mapping and a </w:t>
                                </w:r>
                                <w:proofErr w:type="spellStart"/>
                                <w:r>
                                  <w:t>halton</w:t>
                                </w:r>
                                <w:proofErr w:type="spellEnd"/>
                                <w:r>
                                  <w:t xml:space="preserve"> sampler.</w:t>
                                </w:r>
                              </w:ins>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4631341D" id="Group 41" o:spid="_x0000_s1064" style="position:absolute;left:0;text-align:left;margin-left:-.3pt;margin-top:21.5pt;width:441.9pt;height:466.6pt;z-index:25169612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">
                <v:shape id="Picture 39" o:spid="_x0000_s106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">
                  <v:imagedata r:id="rId56" o:title="halton_256_photonmap_0_20000"/>
                  <v:path arrowok="t"/>
                </v:shape>
                <v:shape id="Text Box 40" o:spid="_x0000_s106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93F6E8E" w14:textId="23B29754" w:rsidR="0037714E" w:rsidRPr="002E01AE" w:rsidRDefault="0037714E" w:rsidP="00D64ECF">
                        <w:pPr>
                          <w:pStyle w:val="Legenda"/>
                          <w:jc w:val="center"/>
                          <w:rPr>
                            <w:noProof/>
                          </w:rPr>
                          <w:pPrChange w:id="152" w:author="Rafael Antunes" w:date="2016-06-17T13:11:00Z">
                            <w:pPr/>
                          </w:pPrChange>
                        </w:pPr>
                        <w:bookmarkStart w:id="153" w:name="_Toc453942952"/>
                        <w:ins w:id="154" w:author="Rafael Antunes" w:date="2016-06-17T13:11:00Z">
                          <w:r>
                            <w:t xml:space="preserve">Figure </w:t>
                          </w:r>
                          <w:r>
                            <w:fldChar w:fldCharType="begin"/>
                          </w:r>
                          <w:r>
                            <w:instrText xml:space="preserve"> SEQ Figure \* ARABIC </w:instrText>
                          </w:r>
                        </w:ins>
                        <w:r>
                          <w:fldChar w:fldCharType="separate"/>
                        </w:r>
                        <w:ins w:id="155" w:author="Rafael Antunes" w:date="2016-06-17T13:57:00Z">
                          <w:r>
                            <w:rPr>
                              <w:noProof/>
                            </w:rPr>
                            <w:t>11</w:t>
                          </w:r>
                        </w:ins>
                        <w:ins w:id="156" w:author="Rafael Antunes" w:date="2016-06-17T13:11:00Z">
                          <w:r>
                            <w:fldChar w:fldCharType="end"/>
                          </w:r>
                          <w:r>
                            <w:t xml:space="preserve">. Scene rendered with photon mapping and a </w:t>
                          </w:r>
                          <w:proofErr w:type="spellStart"/>
                          <w:r>
                            <w:t>halton</w:t>
                          </w:r>
                          <w:proofErr w:type="spellEnd"/>
                          <w:r>
                            <w:t xml:space="preserve"> sampler.</w:t>
                          </w:r>
                        </w:ins>
                        <w:bookmarkEnd w:id="153"/>
                      </w:p>
                    </w:txbxContent>
                  </v:textbox>
                </v:shape>
                <w10:wrap type="topAndBottom"/>
              </v:group>
            </w:pict>
          </mc:Fallback>
        </mc:AlternateContent>
      </w:r>
    </w:p>
    <w:p w14:paraId="640CE7B5" w14:textId="7BA60332" w:rsidR="00872400" w:rsidRDefault="00872400">
      <w:pPr>
        <w:rPr>
          <w:ins w:id="125" w:author="Rafael Antunes" w:date="2016-06-17T13:05:00Z"/>
        </w:rPr>
        <w:pPrChange w:id="126" w:author="Rafael Antunes" w:date="2016-06-17T13:05:00Z">
          <w:pPr>
            <w:pStyle w:val="Cabealho3"/>
          </w:pPr>
        </w:pPrChange>
      </w:pPr>
    </w:p>
    <w:p w14:paraId="6E82D4C3" w14:textId="217DAED0" w:rsidR="00872400" w:rsidRPr="00923314" w:rsidRDefault="00C125F8">
      <w:pPr>
        <w:spacing w:line="259" w:lineRule="auto"/>
        <w:jc w:val="left"/>
        <w:pPrChange w:id="127" w:author="Rafael Antunes" w:date="2016-06-17T13:12:00Z">
          <w:pPr>
            <w:pStyle w:val="Cabealho3"/>
          </w:pPr>
        </w:pPrChange>
      </w:pPr>
      <w:ins w:id="128" w:author="Rafael Antunes" w:date="2016-06-17T13:10:00Z">
        <w:r>
          <w:br w:type="page"/>
        </w:r>
      </w:ins>
    </w:p>
    <w:p w14:paraId="35195272" w14:textId="77777777" w:rsidR="00AD0F38" w:rsidRDefault="00AD0F38" w:rsidP="00AD0F38">
      <w:pPr>
        <w:pStyle w:val="Cabealho3"/>
        <w:rPr>
          <w:ins w:id="129" w:author="Rafael Antunes" w:date="2016-06-17T13:05:00Z"/>
        </w:rPr>
      </w:pPr>
      <w:bookmarkStart w:id="130" w:name="_Toc453942931"/>
      <w:r>
        <w:lastRenderedPageBreak/>
        <w:t>Low Discrepancy</w:t>
      </w:r>
      <w:bookmarkEnd w:id="130"/>
    </w:p>
    <w:p w14:paraId="2D3C247D" w14:textId="2A16200B" w:rsidR="00872400" w:rsidRDefault="00626F64">
      <w:pPr>
        <w:rPr>
          <w:ins w:id="131" w:author="Rafael Antunes" w:date="2016-06-17T13:05:00Z"/>
        </w:rPr>
        <w:pPrChange w:id="132" w:author="Rafael Antunes" w:date="2016-06-17T13:05:00Z">
          <w:pPr>
            <w:pStyle w:val="Cabealho3"/>
          </w:pPr>
        </w:pPrChange>
      </w:pPr>
      <w:r>
        <w:rPr>
          <w:noProof/>
          <w:lang w:val="pt-PT" w:eastAsia="pt-PT"/>
        </w:rPr>
        <mc:AlternateContent>
          <mc:Choice Requires="wpg">
            <w:drawing>
              <wp:anchor distT="0" distB="0" distL="114300" distR="114300" simplePos="0" relativeHeight="251700224" behindDoc="0" locked="0" layoutInCell="1" allowOverlap="1" wp14:anchorId="2DD810A0" wp14:editId="0440295A">
                <wp:simplePos x="0" y="0"/>
                <wp:positionH relativeFrom="column">
                  <wp:posOffset>-3810</wp:posOffset>
                </wp:positionH>
                <wp:positionV relativeFrom="paragraph">
                  <wp:posOffset>273050</wp:posOffset>
                </wp:positionV>
                <wp:extent cx="5612130" cy="5925820"/>
                <wp:effectExtent l="0" t="0" r="7620" b="0"/>
                <wp:wrapTopAndBottom/>
                <wp:docPr id="44" name="Group 44"/>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2" name="Picture 42" descr="D:\Downloads\lowdiscrepancy_256_photonmap_0_20000.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3" name="Text Box 43"/>
                        <wps:cNvSpPr txBox="1"/>
                        <wps:spPr>
                          <a:xfrm>
                            <a:off x="0" y="5667375"/>
                            <a:ext cx="5612130" cy="258445"/>
                          </a:xfrm>
                          <a:prstGeom prst="rect">
                            <a:avLst/>
                          </a:prstGeom>
                          <a:solidFill>
                            <a:prstClr val="white"/>
                          </a:solidFill>
                          <a:ln>
                            <a:noFill/>
                          </a:ln>
                          <a:effectLst/>
                        </wps:spPr>
                        <wps:txbx>
                          <w:txbxContent>
                            <w:p w14:paraId="62D84AE1" w14:textId="2B54EC85" w:rsidR="0037714E" w:rsidRPr="004E4999" w:rsidRDefault="0037714E">
                              <w:pPr>
                                <w:pStyle w:val="Legenda"/>
                                <w:jc w:val="center"/>
                                <w:rPr>
                                  <w:noProof/>
                                </w:rPr>
                                <w:pPrChange w:id="133" w:author="Rafael Antunes" w:date="2016-06-17T13:12:00Z">
                                  <w:pPr/>
                                </w:pPrChange>
                              </w:pPr>
                              <w:bookmarkStart w:id="134" w:name="_Toc453942953"/>
                              <w:ins w:id="135" w:author="Rafael Antunes" w:date="2016-06-17T13:12:00Z">
                                <w:r>
                                  <w:t xml:space="preserve">Figure </w:t>
                                </w:r>
                                <w:r>
                                  <w:fldChar w:fldCharType="begin"/>
                                </w:r>
                                <w:r>
                                  <w:instrText xml:space="preserve"> SEQ Figure \* ARABIC </w:instrText>
                                </w:r>
                              </w:ins>
                              <w:r>
                                <w:fldChar w:fldCharType="separate"/>
                              </w:r>
                              <w:ins w:id="136" w:author="Rafael Antunes" w:date="2016-06-17T13:57:00Z">
                                <w:r>
                                  <w:rPr>
                                    <w:noProof/>
                                  </w:rPr>
                                  <w:t>12</w:t>
                                </w:r>
                              </w:ins>
                              <w:ins w:id="137" w:author="Rafael Antunes" w:date="2016-06-17T13:12:00Z">
                                <w:r>
                                  <w:fldChar w:fldCharType="end"/>
                                </w:r>
                                <w:r>
                                  <w:t>. Scene rendered with photon mapping and a low discrepancy sampler.</w:t>
                                </w:r>
                              </w:ins>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DD810A0" id="Group 44" o:spid="_x0000_s1067" style="position:absolute;left:0;text-align:left;margin-left:-.3pt;margin-top:21.5pt;width:441.9pt;height:466.6pt;z-index:2517002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">
                <v:shape id="Picture 42" o:spid="_x0000_s106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">
                  <v:imagedata r:id="rId58" o:title="lowdiscrepancy_256_photonmap_0_20000"/>
                  <v:path arrowok="t"/>
                </v:shape>
                <v:shape id="Text Box 43" o:spid="_x0000_s106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2D84AE1" w14:textId="2B54EC85" w:rsidR="0037714E" w:rsidRPr="004E4999" w:rsidRDefault="0037714E" w:rsidP="0037714E">
                        <w:pPr>
                          <w:pStyle w:val="Legenda"/>
                          <w:jc w:val="center"/>
                          <w:rPr>
                            <w:noProof/>
                          </w:rPr>
                          <w:pPrChange w:id="170" w:author="Rafael Antunes" w:date="2016-06-17T13:12:00Z">
                            <w:pPr/>
                          </w:pPrChange>
                        </w:pPr>
                        <w:bookmarkStart w:id="171" w:name="_Toc453942953"/>
                        <w:ins w:id="172" w:author="Rafael Antunes" w:date="2016-06-17T13:12:00Z">
                          <w:r>
                            <w:t xml:space="preserve">Figure </w:t>
                          </w:r>
                          <w:r>
                            <w:fldChar w:fldCharType="begin"/>
                          </w:r>
                          <w:r>
                            <w:instrText xml:space="preserve"> SEQ Figure \* ARABIC </w:instrText>
                          </w:r>
                        </w:ins>
                        <w:r>
                          <w:fldChar w:fldCharType="separate"/>
                        </w:r>
                        <w:ins w:id="173" w:author="Rafael Antunes" w:date="2016-06-17T13:57:00Z">
                          <w:r>
                            <w:rPr>
                              <w:noProof/>
                            </w:rPr>
                            <w:t>12</w:t>
                          </w:r>
                        </w:ins>
                        <w:ins w:id="174" w:author="Rafael Antunes" w:date="2016-06-17T13:12:00Z">
                          <w:r>
                            <w:fldChar w:fldCharType="end"/>
                          </w:r>
                          <w:r>
                            <w:t>. Scene rendered with photon mapping and a low discrepancy sampler.</w:t>
                          </w:r>
                        </w:ins>
                        <w:bookmarkEnd w:id="171"/>
                      </w:p>
                    </w:txbxContent>
                  </v:textbox>
                </v:shape>
                <w10:wrap type="topAndBottom"/>
              </v:group>
            </w:pict>
          </mc:Fallback>
        </mc:AlternateContent>
      </w:r>
    </w:p>
    <w:p w14:paraId="775091CB" w14:textId="500EAF44" w:rsidR="00872400" w:rsidRDefault="00872400">
      <w:pPr>
        <w:rPr>
          <w:ins w:id="138" w:author="Rafael Antunes" w:date="2016-06-17T13:05:00Z"/>
        </w:rPr>
        <w:pPrChange w:id="139" w:author="Rafael Antunes" w:date="2016-06-17T13:05:00Z">
          <w:pPr>
            <w:pStyle w:val="Cabealho3"/>
          </w:pPr>
        </w:pPrChange>
      </w:pPr>
    </w:p>
    <w:p w14:paraId="64A36DA6" w14:textId="3B2D0803" w:rsidR="00872400" w:rsidRPr="00923314" w:rsidRDefault="00626F64">
      <w:pPr>
        <w:spacing w:line="259" w:lineRule="auto"/>
        <w:jc w:val="left"/>
        <w:pPrChange w:id="140" w:author="Rafael Antunes" w:date="2016-06-17T13:13:00Z">
          <w:pPr>
            <w:pStyle w:val="Cabealho3"/>
          </w:pPr>
        </w:pPrChange>
      </w:pPr>
      <w:ins w:id="141" w:author="Rafael Antunes" w:date="2016-06-17T13:12:00Z">
        <w:r>
          <w:br w:type="page"/>
        </w:r>
      </w:ins>
    </w:p>
    <w:p w14:paraId="277CA5D9" w14:textId="77777777" w:rsidR="00AD0F38" w:rsidRDefault="00AD0F38" w:rsidP="00AD0F38">
      <w:pPr>
        <w:pStyle w:val="Cabealho3"/>
        <w:rPr>
          <w:ins w:id="142" w:author="Rafael Antunes" w:date="2016-06-17T13:05:00Z"/>
        </w:rPr>
      </w:pPr>
      <w:bookmarkStart w:id="143" w:name="_Toc453942932"/>
      <w:r>
        <w:lastRenderedPageBreak/>
        <w:t>Random</w:t>
      </w:r>
      <w:bookmarkEnd w:id="143"/>
    </w:p>
    <w:p w14:paraId="571827BE" w14:textId="4B77DA61" w:rsidR="00872400" w:rsidRDefault="00C63505">
      <w:pPr>
        <w:rPr>
          <w:ins w:id="144" w:author="Rafael Antunes" w:date="2016-06-17T13:05:00Z"/>
        </w:rPr>
        <w:pPrChange w:id="145" w:author="Rafael Antunes" w:date="2016-06-17T13:05:00Z">
          <w:pPr>
            <w:pStyle w:val="Cabealho3"/>
          </w:pPr>
        </w:pPrChange>
      </w:pPr>
      <w:r>
        <w:rPr>
          <w:noProof/>
          <w:lang w:val="pt-PT" w:eastAsia="pt-PT"/>
        </w:rPr>
        <mc:AlternateContent>
          <mc:Choice Requires="wpg">
            <w:drawing>
              <wp:anchor distT="0" distB="0" distL="114300" distR="114300" simplePos="0" relativeHeight="251704320" behindDoc="0" locked="0" layoutInCell="1" allowOverlap="1" wp14:anchorId="5001A363" wp14:editId="2C7F07C3">
                <wp:simplePos x="0" y="0"/>
                <wp:positionH relativeFrom="column">
                  <wp:posOffset>-3810</wp:posOffset>
                </wp:positionH>
                <wp:positionV relativeFrom="paragraph">
                  <wp:posOffset>273050</wp:posOffset>
                </wp:positionV>
                <wp:extent cx="5612130" cy="5925820"/>
                <wp:effectExtent l="0" t="0" r="7620" b="0"/>
                <wp:wrapTopAndBottom/>
                <wp:docPr id="47" name="Group 4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5" name="Picture 45" descr="D:\Downloads\random_256_photonmap_0_20000.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6" name="Text Box 46"/>
                        <wps:cNvSpPr txBox="1"/>
                        <wps:spPr>
                          <a:xfrm>
                            <a:off x="0" y="5667375"/>
                            <a:ext cx="5612130" cy="258445"/>
                          </a:xfrm>
                          <a:prstGeom prst="rect">
                            <a:avLst/>
                          </a:prstGeom>
                          <a:solidFill>
                            <a:prstClr val="white"/>
                          </a:solidFill>
                          <a:ln>
                            <a:noFill/>
                          </a:ln>
                          <a:effectLst/>
                        </wps:spPr>
                        <wps:txbx>
                          <w:txbxContent>
                            <w:p w14:paraId="464BBB82" w14:textId="2713D304" w:rsidR="0037714E" w:rsidRPr="006342E3" w:rsidRDefault="0037714E">
                              <w:pPr>
                                <w:pStyle w:val="Legenda"/>
                                <w:jc w:val="center"/>
                                <w:rPr>
                                  <w:noProof/>
                                </w:rPr>
                                <w:pPrChange w:id="146" w:author="Rafael Antunes" w:date="2016-06-17T13:13:00Z">
                                  <w:pPr/>
                                </w:pPrChange>
                              </w:pPr>
                              <w:bookmarkStart w:id="147" w:name="_Toc453942954"/>
                              <w:ins w:id="148" w:author="Rafael Antunes" w:date="2016-06-17T13:13:00Z">
                                <w:r>
                                  <w:t xml:space="preserve">Figure </w:t>
                                </w:r>
                                <w:r>
                                  <w:fldChar w:fldCharType="begin"/>
                                </w:r>
                                <w:r>
                                  <w:instrText xml:space="preserve"> SEQ Figure \* ARABIC </w:instrText>
                                </w:r>
                              </w:ins>
                              <w:r>
                                <w:fldChar w:fldCharType="separate"/>
                              </w:r>
                              <w:ins w:id="149" w:author="Rafael Antunes" w:date="2016-06-17T13:57:00Z">
                                <w:r>
                                  <w:rPr>
                                    <w:noProof/>
                                  </w:rPr>
                                  <w:t>13</w:t>
                                </w:r>
                              </w:ins>
                              <w:ins w:id="150" w:author="Rafael Antunes" w:date="2016-06-17T13:13:00Z">
                                <w:r>
                                  <w:fldChar w:fldCharType="end"/>
                                </w:r>
                                <w:r>
                                  <w:t>. Scene rendered with photon mapping and a random sampler.</w:t>
                                </w:r>
                              </w:ins>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5001A363" id="Group 47" o:spid="_x0000_s1070" style="position:absolute;left:0;text-align:left;margin-left:-.3pt;margin-top:21.5pt;width:441.9pt;height:466.6pt;z-index:2517043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">
                <v:shape id="Picture 45" o:spid="_x0000_s107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">
                  <v:imagedata r:id="rId60" o:title="random_256_photonmap_0_20000"/>
                  <v:path arrowok="t"/>
                </v:shape>
                <v:shape id="Text Box 46" o:spid="_x0000_s107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64BBB82" w14:textId="2713D304" w:rsidR="0037714E" w:rsidRPr="006342E3" w:rsidRDefault="0037714E" w:rsidP="0037714E">
                        <w:pPr>
                          <w:pStyle w:val="Legenda"/>
                          <w:jc w:val="center"/>
                          <w:rPr>
                            <w:noProof/>
                          </w:rPr>
                          <w:pPrChange w:id="188" w:author="Rafael Antunes" w:date="2016-06-17T13:13:00Z">
                            <w:pPr/>
                          </w:pPrChange>
                        </w:pPr>
                        <w:bookmarkStart w:id="189" w:name="_Toc453942954"/>
                        <w:ins w:id="190" w:author="Rafael Antunes" w:date="2016-06-17T13:13:00Z">
                          <w:r>
                            <w:t xml:space="preserve">Figure </w:t>
                          </w:r>
                          <w:r>
                            <w:fldChar w:fldCharType="begin"/>
                          </w:r>
                          <w:r>
                            <w:instrText xml:space="preserve"> SEQ Figure \* ARABIC </w:instrText>
                          </w:r>
                        </w:ins>
                        <w:r>
                          <w:fldChar w:fldCharType="separate"/>
                        </w:r>
                        <w:ins w:id="191" w:author="Rafael Antunes" w:date="2016-06-17T13:57:00Z">
                          <w:r>
                            <w:rPr>
                              <w:noProof/>
                            </w:rPr>
                            <w:t>13</w:t>
                          </w:r>
                        </w:ins>
                        <w:ins w:id="192" w:author="Rafael Antunes" w:date="2016-06-17T13:13:00Z">
                          <w:r>
                            <w:fldChar w:fldCharType="end"/>
                          </w:r>
                          <w:r>
                            <w:t>. Scene rendered with photon mapping and a random sampler.</w:t>
                          </w:r>
                        </w:ins>
                        <w:bookmarkEnd w:id="189"/>
                      </w:p>
                    </w:txbxContent>
                  </v:textbox>
                </v:shape>
                <w10:wrap type="topAndBottom"/>
              </v:group>
            </w:pict>
          </mc:Fallback>
        </mc:AlternateContent>
      </w:r>
    </w:p>
    <w:p w14:paraId="54B97685" w14:textId="1B2D463B" w:rsidR="00872400" w:rsidRDefault="00872400">
      <w:pPr>
        <w:rPr>
          <w:ins w:id="151" w:author="Rafael Antunes" w:date="2016-06-17T13:05:00Z"/>
        </w:rPr>
        <w:pPrChange w:id="152" w:author="Rafael Antunes" w:date="2016-06-17T13:05:00Z">
          <w:pPr>
            <w:pStyle w:val="Cabealho3"/>
          </w:pPr>
        </w:pPrChange>
      </w:pPr>
    </w:p>
    <w:p w14:paraId="158D8044" w14:textId="08A2E8ED" w:rsidR="00872400" w:rsidRPr="00923314" w:rsidRDefault="00C63505">
      <w:pPr>
        <w:spacing w:line="259" w:lineRule="auto"/>
        <w:jc w:val="left"/>
        <w:pPrChange w:id="153" w:author="Rafael Antunes" w:date="2016-06-17T13:14:00Z">
          <w:pPr>
            <w:pStyle w:val="Cabealho3"/>
          </w:pPr>
        </w:pPrChange>
      </w:pPr>
      <w:ins w:id="154" w:author="Rafael Antunes" w:date="2016-06-17T13:13:00Z">
        <w:r>
          <w:br w:type="page"/>
        </w:r>
      </w:ins>
    </w:p>
    <w:p w14:paraId="73F345C7" w14:textId="0E692591" w:rsidR="00AD0F38" w:rsidRDefault="00AD0F38" w:rsidP="00AD0F38">
      <w:pPr>
        <w:pStyle w:val="Cabealho3"/>
        <w:rPr>
          <w:ins w:id="155" w:author="Rafael Antunes" w:date="2016-06-17T13:15:00Z"/>
        </w:rPr>
      </w:pPr>
      <w:bookmarkStart w:id="156" w:name="_Toc453942933"/>
      <w:r>
        <w:lastRenderedPageBreak/>
        <w:t>Stratified</w:t>
      </w:r>
      <w:bookmarkEnd w:id="156"/>
    </w:p>
    <w:p w14:paraId="325A1304" w14:textId="72D2E837" w:rsidR="00DA197E" w:rsidRPr="00923314" w:rsidRDefault="00DA197E">
      <w:pPr>
        <w:rPr>
          <w:ins w:id="157" w:author="Rafael Antunes" w:date="2016-06-17T13:05:00Z"/>
        </w:rPr>
        <w:pPrChange w:id="158" w:author="Rafael Antunes" w:date="2016-06-17T13:15:00Z">
          <w:pPr>
            <w:pStyle w:val="Cabealho3"/>
          </w:pPr>
        </w:pPrChange>
      </w:pPr>
      <w:r>
        <w:rPr>
          <w:noProof/>
          <w:lang w:val="pt-PT" w:eastAsia="pt-PT"/>
        </w:rPr>
        <mc:AlternateContent>
          <mc:Choice Requires="wpg">
            <w:drawing>
              <wp:anchor distT="0" distB="0" distL="114300" distR="114300" simplePos="0" relativeHeight="251708416" behindDoc="0" locked="0" layoutInCell="1" allowOverlap="1" wp14:anchorId="2CA9AF48" wp14:editId="205981CF">
                <wp:simplePos x="0" y="0"/>
                <wp:positionH relativeFrom="margin">
                  <wp:align>right</wp:align>
                </wp:positionH>
                <wp:positionV relativeFrom="paragraph">
                  <wp:posOffset>234950</wp:posOffset>
                </wp:positionV>
                <wp:extent cx="5612130" cy="5935345"/>
                <wp:effectExtent l="0" t="0" r="7620" b="8255"/>
                <wp:wrapTopAndBottom/>
                <wp:docPr id="50" name="Group 50"/>
                <wp:cNvGraphicFramePr/>
                <a:graphic xmlns:a="http://schemas.openxmlformats.org/drawingml/2006/main">
                  <a:graphicData uri="http://schemas.microsoft.com/office/word/2010/wordprocessingGroup">
                    <wpg:wgp>
                      <wpg:cNvGrpSpPr/>
                      <wpg:grpSpPr>
                        <a:xfrm>
                          <a:off x="0" y="0"/>
                          <a:ext cx="5612130" cy="5935345"/>
                          <a:chOff x="0" y="0"/>
                          <a:chExt cx="5612130" cy="5935345"/>
                        </a:xfrm>
                      </wpg:grpSpPr>
                      <pic:pic xmlns:pic="http://schemas.openxmlformats.org/drawingml/2006/picture">
                        <pic:nvPicPr>
                          <pic:cNvPr id="48" name="Picture 48" descr="D:\Downloads\stratified_16_16_true_photonmap_0_20000.jp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9" name="Text Box 49"/>
                        <wps:cNvSpPr txBox="1"/>
                        <wps:spPr>
                          <a:xfrm>
                            <a:off x="0" y="5676900"/>
                            <a:ext cx="5612130" cy="258445"/>
                          </a:xfrm>
                          <a:prstGeom prst="rect">
                            <a:avLst/>
                          </a:prstGeom>
                          <a:solidFill>
                            <a:prstClr val="white"/>
                          </a:solidFill>
                          <a:ln>
                            <a:noFill/>
                          </a:ln>
                          <a:effectLst/>
                        </wps:spPr>
                        <wps:txbx>
                          <w:txbxContent>
                            <w:p w14:paraId="37076F8C" w14:textId="15F24C2C" w:rsidR="0037714E" w:rsidRPr="009D1A98" w:rsidRDefault="0037714E">
                              <w:pPr>
                                <w:pStyle w:val="Legenda"/>
                                <w:jc w:val="center"/>
                                <w:rPr>
                                  <w:noProof/>
                                </w:rPr>
                                <w:pPrChange w:id="159" w:author="Rafael Antunes" w:date="2016-06-17T13:15:00Z">
                                  <w:pPr/>
                                </w:pPrChange>
                              </w:pPr>
                              <w:bookmarkStart w:id="160" w:name="_Toc453942955"/>
                              <w:ins w:id="161" w:author="Rafael Antunes" w:date="2016-06-17T13:15:00Z">
                                <w:r>
                                  <w:t xml:space="preserve">Figure </w:t>
                                </w:r>
                                <w:r>
                                  <w:fldChar w:fldCharType="begin"/>
                                </w:r>
                                <w:r>
                                  <w:instrText xml:space="preserve"> SEQ Figure \* ARABIC </w:instrText>
                                </w:r>
                              </w:ins>
                              <w:r>
                                <w:fldChar w:fldCharType="separate"/>
                              </w:r>
                              <w:ins w:id="162" w:author="Rafael Antunes" w:date="2016-06-17T13:57:00Z">
                                <w:r>
                                  <w:rPr>
                                    <w:noProof/>
                                  </w:rPr>
                                  <w:t>14</w:t>
                                </w:r>
                              </w:ins>
                              <w:ins w:id="163" w:author="Rafael Antunes" w:date="2016-06-17T13:15:00Z">
                                <w:r>
                                  <w:fldChar w:fldCharType="end"/>
                                </w:r>
                                <w:r>
                                  <w:t>. Scene rendered with photon mapping and a stratified sampler.</w:t>
                                </w:r>
                              </w:ins>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CA9AF48" id="Group 50" o:spid="_x0000_s1073" style="position:absolute;left:0;text-align:left;margin-left:390.7pt;margin-top:18.5pt;width:441.9pt;height:467.35pt;z-index:251708416;mso-position-horizontal:right;mso-position-horizontal-relative:margin" coordsize="56121,59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">
                <v:shape id="Picture 48" o:spid="_x0000_s107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">
                  <v:imagedata r:id="rId62" o:title="stratified_16_16_true_photonmap_0_20000"/>
                  <v:path arrowok="t"/>
                </v:shape>
                <v:shape id="Text Box 49" o:spid="_x0000_s1075" type="#_x0000_t202" style="position:absolute;top:56769;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7076F8C" w14:textId="15F24C2C" w:rsidR="0037714E" w:rsidRPr="009D1A98" w:rsidRDefault="0037714E" w:rsidP="0037714E">
                        <w:pPr>
                          <w:pStyle w:val="Legenda"/>
                          <w:jc w:val="center"/>
                          <w:rPr>
                            <w:noProof/>
                          </w:rPr>
                          <w:pPrChange w:id="206" w:author="Rafael Antunes" w:date="2016-06-17T13:15:00Z">
                            <w:pPr/>
                          </w:pPrChange>
                        </w:pPr>
                        <w:bookmarkStart w:id="207" w:name="_Toc453942955"/>
                        <w:ins w:id="208" w:author="Rafael Antunes" w:date="2016-06-17T13:15:00Z">
                          <w:r>
                            <w:t xml:space="preserve">Figure </w:t>
                          </w:r>
                          <w:r>
                            <w:fldChar w:fldCharType="begin"/>
                          </w:r>
                          <w:r>
                            <w:instrText xml:space="preserve"> SEQ Figure \* ARABIC </w:instrText>
                          </w:r>
                        </w:ins>
                        <w:r>
                          <w:fldChar w:fldCharType="separate"/>
                        </w:r>
                        <w:ins w:id="209" w:author="Rafael Antunes" w:date="2016-06-17T13:57:00Z">
                          <w:r>
                            <w:rPr>
                              <w:noProof/>
                            </w:rPr>
                            <w:t>14</w:t>
                          </w:r>
                        </w:ins>
                        <w:ins w:id="210" w:author="Rafael Antunes" w:date="2016-06-17T13:15:00Z">
                          <w:r>
                            <w:fldChar w:fldCharType="end"/>
                          </w:r>
                          <w:r>
                            <w:t>. Scene rendered with photon mapping and a stratified sampler.</w:t>
                          </w:r>
                        </w:ins>
                        <w:bookmarkEnd w:id="207"/>
                      </w:p>
                    </w:txbxContent>
                  </v:textbox>
                </v:shape>
                <w10:wrap type="topAndBottom" anchorx="margin"/>
              </v:group>
            </w:pict>
          </mc:Fallback>
        </mc:AlternateContent>
      </w:r>
    </w:p>
    <w:p w14:paraId="65585346" w14:textId="68E061D9" w:rsidR="00872400" w:rsidDel="0053033D" w:rsidRDefault="00872400" w:rsidP="00897136">
      <w:pPr>
        <w:rPr>
          <w:del w:id="164" w:author="Rafael Antunes" w:date="2016-06-17T13:15:00Z"/>
        </w:rPr>
      </w:pPr>
    </w:p>
    <w:p w14:paraId="0316BAB2" w14:textId="77777777" w:rsidR="0053033D" w:rsidRDefault="0053033D">
      <w:pPr>
        <w:spacing w:line="259" w:lineRule="auto"/>
        <w:jc w:val="left"/>
        <w:rPr>
          <w:ins w:id="165" w:author="Rafael Antunes" w:date="2016-06-17T13:21:00Z"/>
        </w:rPr>
        <w:pPrChange w:id="166" w:author="Rafael Antunes" w:date="2016-06-17T13:21:00Z">
          <w:pPr/>
        </w:pPrChange>
      </w:pPr>
    </w:p>
    <w:p w14:paraId="6BFD4AE5" w14:textId="47F2EA3D" w:rsidR="00AD0F38" w:rsidDel="0053033D" w:rsidRDefault="0053033D">
      <w:pPr>
        <w:spacing w:line="259" w:lineRule="auto"/>
        <w:jc w:val="left"/>
        <w:rPr>
          <w:del w:id="167" w:author="Rafael Antunes" w:date="2016-06-17T13:21:00Z"/>
        </w:rPr>
        <w:pPrChange w:id="168" w:author="Rafael Antunes" w:date="2016-06-17T13:21:00Z">
          <w:pPr/>
        </w:pPrChange>
      </w:pPr>
      <w:ins w:id="169" w:author="Rafael Antunes" w:date="2016-06-17T13:21:00Z">
        <w:r>
          <w:br w:type="page"/>
        </w:r>
      </w:ins>
    </w:p>
    <w:p w14:paraId="467D190B" w14:textId="77777777" w:rsidR="00897136" w:rsidDel="0053033D" w:rsidRDefault="00897136" w:rsidP="00897136">
      <w:pPr>
        <w:rPr>
          <w:del w:id="170" w:author="Rafael Antunes" w:date="2016-06-17T13:15:00Z"/>
        </w:rPr>
      </w:pPr>
    </w:p>
    <w:p w14:paraId="0DE46354" w14:textId="18EE6770" w:rsidR="0053033D" w:rsidRPr="00AD0F38" w:rsidRDefault="0053033D" w:rsidP="0053033D">
      <w:pPr>
        <w:pStyle w:val="Cabealho2"/>
        <w:rPr>
          <w:ins w:id="171" w:author="Rafael Antunes" w:date="2016-06-17T13:21:00Z"/>
        </w:rPr>
      </w:pPr>
      <w:bookmarkStart w:id="172" w:name="_Toc453942934"/>
      <w:ins w:id="173" w:author="Rafael Antunes" w:date="2016-06-17T13:21:00Z">
        <w:r>
          <w:t xml:space="preserve">Photon Map </w:t>
        </w:r>
        <w:proofErr w:type="gramStart"/>
        <w:r>
          <w:t>With</w:t>
        </w:r>
        <w:proofErr w:type="gramEnd"/>
        <w:r>
          <w:t xml:space="preserve"> Caustic Photons</w:t>
        </w:r>
        <w:bookmarkEnd w:id="172"/>
      </w:ins>
    </w:p>
    <w:p w14:paraId="11DB4EA1" w14:textId="16A15D57" w:rsidR="0053033D" w:rsidRDefault="0037714E" w:rsidP="00BF098D">
      <w:pPr>
        <w:spacing w:line="276" w:lineRule="auto"/>
        <w:rPr>
          <w:ins w:id="174" w:author="Rafael Antunes" w:date="2016-06-17T13:27:00Z"/>
        </w:rPr>
      </w:pPr>
      <w:r>
        <w:tab/>
        <w:t>With the insertion of the Caustic Photons the final images get even better look</w:t>
      </w:r>
      <w:r w:rsidR="00BF098D">
        <w:t>, nearly what we pretend from it</w:t>
      </w:r>
      <w:r>
        <w:t xml:space="preserve">. </w:t>
      </w:r>
      <w:r w:rsidR="00BF098D">
        <w:t>Yet</w:t>
      </w:r>
      <w:r w:rsidR="00564C47">
        <w:t xml:space="preserve">, like it was expected, we </w:t>
      </w:r>
      <w:r w:rsidR="00BF098D">
        <w:t>there was</w:t>
      </w:r>
      <w:r w:rsidR="00564C47">
        <w:t xml:space="preserve"> another increase on the rendering time</w:t>
      </w:r>
      <w:r w:rsidR="00BF098D">
        <w:t>, which was approximately three times bigger comparing with the last implementation (Photo Map Without Caustic Photons) and almost 100 times bigger associating with Path Tracing</w:t>
      </w:r>
      <w:r w:rsidR="00564C47">
        <w:t>.</w:t>
      </w:r>
      <w:r w:rsidR="00BF098D">
        <w:t xml:space="preserve"> </w:t>
      </w:r>
    </w:p>
    <w:p w14:paraId="36EE4127" w14:textId="1F906C20" w:rsidR="00101E45" w:rsidRDefault="00BF098D" w:rsidP="00BF098D">
      <w:pPr>
        <w:spacing w:line="276" w:lineRule="auto"/>
        <w:rPr>
          <w:ins w:id="175" w:author="Rafael Antunes" w:date="2016-06-17T13:27:00Z"/>
        </w:rPr>
      </w:pPr>
      <w:r>
        <w:tab/>
        <w:t>Finally, the rendered image has caustics shadows, although they are not as we were guessing. According with the reference image, the caustic shadows must be much more well-defined, and not so glossy. Maybe this problem can be solved b</w:t>
      </w:r>
      <w:r w:rsidR="00DC5C5F">
        <w:t xml:space="preserve">y changing the values of the variables that we considered as static. </w:t>
      </w:r>
      <w:r>
        <w:t>The previous problems related with the intersection of the planes, still persist, even on the reference image.</w:t>
      </w:r>
    </w:p>
    <w:p w14:paraId="071949A9" w14:textId="6926EDCC" w:rsidR="00101E45" w:rsidRDefault="0037714E">
      <w:pPr>
        <w:spacing w:line="259" w:lineRule="auto"/>
        <w:jc w:val="left"/>
        <w:rPr>
          <w:ins w:id="176" w:author="Rafael Antunes" w:date="2016-06-17T13:21:00Z"/>
        </w:rPr>
        <w:pPrChange w:id="177" w:author="Rafael Antunes" w:date="2016-06-17T13:27:00Z">
          <w:pPr/>
        </w:pPrChange>
      </w:pPr>
      <w:r>
        <w:rPr>
          <w:noProof/>
          <w:lang w:val="pt-PT" w:eastAsia="pt-PT"/>
        </w:rPr>
        <mc:AlternateContent>
          <mc:Choice Requires="wpg">
            <w:drawing>
              <wp:anchor distT="0" distB="0" distL="114300" distR="114300" simplePos="0" relativeHeight="251721728" behindDoc="0" locked="0" layoutInCell="1" allowOverlap="1" wp14:anchorId="2D28FCAD" wp14:editId="628C7681">
                <wp:simplePos x="0" y="0"/>
                <wp:positionH relativeFrom="margin">
                  <wp:posOffset>520065</wp:posOffset>
                </wp:positionH>
                <wp:positionV relativeFrom="paragraph">
                  <wp:posOffset>316230</wp:posOffset>
                </wp:positionV>
                <wp:extent cx="4572000" cy="319024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4572000" cy="3190240"/>
                          <a:chOff x="0" y="0"/>
                          <a:chExt cx="4572000" cy="3190240"/>
                        </a:xfrm>
                      </wpg:grpSpPr>
                      <wpg:graphicFrame>
                        <wpg:cNvPr id="59" name="Chart 59"/>
                        <wpg:cNvFrPr/>
                        <wpg:xfrm>
                          <a:off x="0" y="0"/>
                          <a:ext cx="4572000" cy="2743200"/>
                        </wpg:xfrm>
                        <a:graphic>
                          <a:graphicData uri="http://schemas.openxmlformats.org/drawingml/2006/chart">
                            <c:chart xmlns:c="http://schemas.openxmlformats.org/drawingml/2006/chart" xmlns:r="http://schemas.openxmlformats.org/officeDocument/2006/relationships" r:id="rId63"/>
                          </a:graphicData>
                        </a:graphic>
                      </wpg:graphicFrame>
                      <wps:wsp>
                        <wps:cNvPr id="60" name="Text Box 60"/>
                        <wps:cNvSpPr txBox="1"/>
                        <wps:spPr>
                          <a:xfrm>
                            <a:off x="0" y="2800350"/>
                            <a:ext cx="4572000" cy="389890"/>
                          </a:xfrm>
                          <a:prstGeom prst="rect">
                            <a:avLst/>
                          </a:prstGeom>
                          <a:solidFill>
                            <a:prstClr val="white"/>
                          </a:solidFill>
                          <a:ln>
                            <a:noFill/>
                          </a:ln>
                          <a:effectLst/>
                        </wps:spPr>
                        <wps:txbx>
                          <w:txbxContent>
                            <w:p w14:paraId="39C1C1AA" w14:textId="31F74570" w:rsidR="0037714E" w:rsidRPr="00C54DBB" w:rsidRDefault="0037714E">
                              <w:pPr>
                                <w:pStyle w:val="Legenda"/>
                                <w:jc w:val="center"/>
                                <w:rPr>
                                  <w:noProof/>
                                </w:rPr>
                                <w:pPrChange w:id="178" w:author="Rafael Antunes" w:date="2016-06-17T13:48:00Z">
                                  <w:pPr/>
                                </w:pPrChange>
                              </w:pPr>
                              <w:ins w:id="179" w:author="Rafael Antunes" w:date="2016-06-17T13:48:00Z">
                                <w:r>
                                  <w:t xml:space="preserve">Graph </w:t>
                                </w:r>
                                <w:r>
                                  <w:fldChar w:fldCharType="begin"/>
                                </w:r>
                                <w:r>
                                  <w:instrText xml:space="preserve"> SEQ Graph \* ARABIC </w:instrText>
                                </w:r>
                              </w:ins>
                              <w:r>
                                <w:fldChar w:fldCharType="separate"/>
                              </w:r>
                              <w:r>
                                <w:rPr>
                                  <w:noProof/>
                                </w:rPr>
                                <w:t>4</w:t>
                              </w:r>
                              <w:ins w:id="180" w:author="Rafael Antunes" w:date="2016-06-17T13:48:00Z">
                                <w:r>
                                  <w:fldChar w:fldCharType="end"/>
                                </w:r>
                                <w:r>
                                  <w:t xml:space="preserve">. </w:t>
                                </w:r>
                              </w:ins>
                              <w:ins w:id="181"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D28FCAD" id="Group 61" o:spid="_x0000_s1076" style="position:absolute;margin-left:40.95pt;margin-top:24.9pt;width:5in;height:251.2pt;z-index:251721728;mso-position-horizontal-relative:margin" coordsize="45720,31902"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AoAAAAAAAAAIQCpc0jVJmkAACZpAAAtAAAA&#10;ZHJzL2VtYmVkZGluZ3MvTWljcm9zb2Z0X0V4Y2VsX1dvcmtzaGVldC54bHN4UEsDBBQABgAIAAAA&#10;IQAHQn+r2QEAAJwK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">
                <v:shape id="Chart 59" o:spid="_x0000_s107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">
                  <v:imagedata r:id="rId64" o:title=""/>
                  <o:lock v:ext="edit" aspectratio="f"/>
                </v:shape>
                <v:shape id="Text Box 60" o:spid="_x0000_s1078" type="#_x0000_t202" style="position:absolute;top:28003;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9C1C1AA" w14:textId="31F74570" w:rsidR="0037714E" w:rsidRPr="00C54DBB" w:rsidRDefault="0037714E" w:rsidP="0037714E">
                        <w:pPr>
                          <w:pStyle w:val="Legenda"/>
                          <w:jc w:val="center"/>
                          <w:rPr>
                            <w:noProof/>
                          </w:rPr>
                          <w:pPrChange w:id="230" w:author="Rafael Antunes" w:date="2016-06-17T13:48:00Z">
                            <w:pPr/>
                          </w:pPrChange>
                        </w:pPr>
                        <w:ins w:id="231" w:author="Rafael Antunes" w:date="2016-06-17T13:48:00Z">
                          <w:r>
                            <w:t xml:space="preserve">Graph </w:t>
                          </w:r>
                          <w:r>
                            <w:fldChar w:fldCharType="begin"/>
                          </w:r>
                          <w:r>
                            <w:instrText xml:space="preserve"> SEQ Graph \* ARABIC </w:instrText>
                          </w:r>
                        </w:ins>
                        <w:r>
                          <w:fldChar w:fldCharType="separate"/>
                        </w:r>
                        <w:r>
                          <w:rPr>
                            <w:noProof/>
                          </w:rPr>
                          <w:t>4</w:t>
                        </w:r>
                        <w:ins w:id="232" w:author="Rafael Antunes" w:date="2016-06-17T13:48:00Z">
                          <w:r>
                            <w:fldChar w:fldCharType="end"/>
                          </w:r>
                          <w:r>
                            <w:t xml:space="preserve">. </w:t>
                          </w:r>
                        </w:ins>
                        <w:ins w:id="233"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v:textbox>
                </v:shape>
                <w10:wrap type="topAndBottom" anchorx="margin"/>
              </v:group>
              <o:OLEObject Type="Embed" ProgID="Excel.Chart.8" ShapeID="Chart 59" DrawAspect="Content" ObjectID="_1527691978" r:id="rId65">
                <o:FieldCodes>\s</o:FieldCodes>
              </o:OLEObject>
            </w:pict>
          </mc:Fallback>
        </mc:AlternateContent>
      </w:r>
      <w:ins w:id="182" w:author="Rafael Antunes" w:date="2016-06-17T13:27:00Z">
        <w:r w:rsidR="00101E45">
          <w:br w:type="page"/>
        </w:r>
      </w:ins>
    </w:p>
    <w:p w14:paraId="256424CC" w14:textId="437D5ED4" w:rsidR="0053033D" w:rsidRDefault="00101E45">
      <w:pPr>
        <w:pStyle w:val="Cabealho3"/>
        <w:rPr>
          <w:ins w:id="183" w:author="Rafael Antunes" w:date="2016-06-17T13:27:00Z"/>
        </w:rPr>
        <w:pPrChange w:id="184" w:author="Rafael Antunes" w:date="2016-06-17T13:56:00Z">
          <w:pPr/>
        </w:pPrChange>
      </w:pPr>
      <w:bookmarkStart w:id="185" w:name="_Toc453942935"/>
      <w:ins w:id="186" w:author="Rafael Antunes" w:date="2016-06-17T13:30:00Z">
        <w:r>
          <w:lastRenderedPageBreak/>
          <w:t>Best Candidate</w:t>
        </w:r>
      </w:ins>
      <w:bookmarkEnd w:id="185"/>
    </w:p>
    <w:p w14:paraId="715193E5" w14:textId="5AC7D102" w:rsidR="00101E45" w:rsidRDefault="00771B70">
      <w:pPr>
        <w:rPr>
          <w:ins w:id="187" w:author="Rafael Antunes" w:date="2016-06-17T13:27:00Z"/>
        </w:rPr>
      </w:pPr>
      <w:ins w:id="188" w:author="Rafael Antunes" w:date="2016-06-17T13:30:00Z">
        <w:r w:rsidRPr="00101E45">
          <w:rPr>
            <w:noProof/>
            <w:lang w:val="pt-PT" w:eastAsia="pt-PT"/>
          </w:rPr>
          <w:drawing>
            <wp:anchor distT="0" distB="0" distL="114300" distR="114300" simplePos="0" relativeHeight="251709440" behindDoc="0" locked="0" layoutInCell="1" allowOverlap="1" wp14:anchorId="551D4D2B" wp14:editId="321AF12A">
              <wp:simplePos x="0" y="0"/>
              <wp:positionH relativeFrom="margin">
                <wp:align>right</wp:align>
              </wp:positionH>
              <wp:positionV relativeFrom="paragraph">
                <wp:posOffset>252730</wp:posOffset>
              </wp:positionV>
              <wp:extent cx="5612130" cy="5612130"/>
              <wp:effectExtent l="0" t="0" r="7620" b="7620"/>
              <wp:wrapTopAndBottom/>
              <wp:docPr id="52" name="Picture 52" descr="D:\Downloads\bestcandidate_256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bestcandidate_256_photonmap_10000_200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E2ECA4" w14:textId="455B4DE3" w:rsidR="00101E45" w:rsidRDefault="00101E45">
      <w:pPr>
        <w:rPr>
          <w:ins w:id="189" w:author="Rafael Antunes" w:date="2016-06-17T13:27:00Z"/>
        </w:rPr>
      </w:pPr>
      <w:ins w:id="190" w:author="Rafael Antunes" w:date="2016-06-17T13:30:00Z">
        <w:r>
          <w:rPr>
            <w:noProof/>
            <w:lang w:val="pt-PT" w:eastAsia="pt-PT"/>
          </w:rPr>
          <mc:AlternateContent>
            <mc:Choice Requires="wps">
              <w:drawing>
                <wp:anchor distT="0" distB="0" distL="114300" distR="114300" simplePos="0" relativeHeight="251711488" behindDoc="0" locked="0" layoutInCell="1" allowOverlap="1" wp14:anchorId="15C0D5A2" wp14:editId="4EA2B492">
                  <wp:simplePos x="0" y="0"/>
                  <wp:positionH relativeFrom="column">
                    <wp:posOffset>-3810</wp:posOffset>
                  </wp:positionH>
                  <wp:positionV relativeFrom="paragraph">
                    <wp:posOffset>5668010</wp:posOffset>
                  </wp:positionV>
                  <wp:extent cx="56121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37C7CDD0" w14:textId="7ABFA449" w:rsidR="0037714E" w:rsidRPr="002C0A98" w:rsidRDefault="0037714E">
                              <w:pPr>
                                <w:pStyle w:val="Legenda"/>
                                <w:jc w:val="center"/>
                                <w:rPr>
                                  <w:noProof/>
                                </w:rPr>
                                <w:pPrChange w:id="191" w:author="Rafael Antunes" w:date="2016-06-17T13:30:00Z">
                                  <w:pPr/>
                                </w:pPrChange>
                              </w:pPr>
                              <w:bookmarkStart w:id="192" w:name="_Toc453942956"/>
                              <w:ins w:id="193" w:author="Rafael Antunes" w:date="2016-06-17T13:30:00Z">
                                <w:r>
                                  <w:t xml:space="preserve">Figure </w:t>
                                </w:r>
                                <w:r>
                                  <w:fldChar w:fldCharType="begin"/>
                                </w:r>
                                <w:r>
                                  <w:instrText xml:space="preserve"> SEQ Figure \* ARABIC </w:instrText>
                                </w:r>
                              </w:ins>
                              <w:r>
                                <w:fldChar w:fldCharType="separate"/>
                              </w:r>
                              <w:ins w:id="194" w:author="Rafael Antunes" w:date="2016-06-17T13:57:00Z">
                                <w:r>
                                  <w:rPr>
                                    <w:noProof/>
                                  </w:rPr>
                                  <w:t>15</w:t>
                                </w:r>
                              </w:ins>
                              <w:ins w:id="195" w:author="Rafael Antunes" w:date="2016-06-17T13:30:00Z">
                                <w:r>
                                  <w:fldChar w:fldCharType="end"/>
                                </w:r>
                                <w:r>
                                  <w:t>. Scene rendered with photon mapping</w:t>
                                </w:r>
                              </w:ins>
                              <w:ins w:id="196" w:author="Rafael Antunes" w:date="2016-06-17T13:35:00Z">
                                <w:r>
                                  <w:t xml:space="preserve"> (with caustic photons)</w:t>
                                </w:r>
                              </w:ins>
                              <w:ins w:id="197" w:author="Rafael Antunes" w:date="2016-06-17T13:30:00Z">
                                <w:r>
                                  <w:t xml:space="preserve"> and a </w:t>
                                </w:r>
                              </w:ins>
                              <w:ins w:id="198" w:author="Rafael Antunes" w:date="2016-06-17T13:32:00Z">
                                <w:r>
                                  <w:t>best candidate</w:t>
                                </w:r>
                              </w:ins>
                              <w:ins w:id="199" w:author="Rafael Antunes" w:date="2016-06-17T13:30:00Z">
                                <w:r>
                                  <w:t xml:space="preserve"> sampler.</w:t>
                                </w:r>
                              </w:ins>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5C0D5A2" id="Text Box 53" o:spid="_x0000_s1079" type="#_x0000_t202" style="position:absolute;left:0;text-align:left;margin-left:-.3pt;margin-top:446.3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eH2BPNQIAAHUEAAAOAAAAAAAAAAAA&#10;AAAAAC4CAABkcnMvZTJvRG9jLnhtbFBLAQItABQABgAIAAAAIQBi9fR+4AAAAAkBAAAPAAAAAAAA&#10;AAAAAAAAAI8EAABkcnMvZG93bnJldi54bWxQSwUGAAAAAAQABADzAAAAnAUAAAAA&#10;" stroked="f">
                  <v:textbox style="mso-fit-shape-to-text:t" inset="0,0,0,0">
                    <w:txbxContent>
                      <w:p w14:paraId="37C7CDD0" w14:textId="7ABFA449" w:rsidR="0037714E" w:rsidRPr="002C0A98" w:rsidRDefault="0037714E" w:rsidP="0037714E">
                        <w:pPr>
                          <w:pStyle w:val="Legenda"/>
                          <w:jc w:val="center"/>
                          <w:rPr>
                            <w:noProof/>
                          </w:rPr>
                          <w:pPrChange w:id="252" w:author="Rafael Antunes" w:date="2016-06-17T13:30:00Z">
                            <w:pPr/>
                          </w:pPrChange>
                        </w:pPr>
                        <w:bookmarkStart w:id="253" w:name="_Toc453942956"/>
                        <w:ins w:id="254" w:author="Rafael Antunes" w:date="2016-06-17T13:30:00Z">
                          <w:r>
                            <w:t xml:space="preserve">Figure </w:t>
                          </w:r>
                          <w:r>
                            <w:fldChar w:fldCharType="begin"/>
                          </w:r>
                          <w:r>
                            <w:instrText xml:space="preserve"> SEQ Figure \* ARABIC </w:instrText>
                          </w:r>
                        </w:ins>
                        <w:r>
                          <w:fldChar w:fldCharType="separate"/>
                        </w:r>
                        <w:ins w:id="255" w:author="Rafael Antunes" w:date="2016-06-17T13:57:00Z">
                          <w:r>
                            <w:rPr>
                              <w:noProof/>
                            </w:rPr>
                            <w:t>15</w:t>
                          </w:r>
                        </w:ins>
                        <w:ins w:id="256" w:author="Rafael Antunes" w:date="2016-06-17T13:30:00Z">
                          <w:r>
                            <w:fldChar w:fldCharType="end"/>
                          </w:r>
                          <w:r>
                            <w:t>. Scene rendered with photon mapping</w:t>
                          </w:r>
                        </w:ins>
                        <w:ins w:id="257" w:author="Rafael Antunes" w:date="2016-06-17T13:35:00Z">
                          <w:r>
                            <w:t xml:space="preserve"> (with caustic photons)</w:t>
                          </w:r>
                        </w:ins>
                        <w:ins w:id="258" w:author="Rafael Antunes" w:date="2016-06-17T13:30:00Z">
                          <w:r>
                            <w:t xml:space="preserve"> and a </w:t>
                          </w:r>
                        </w:ins>
                        <w:ins w:id="259" w:author="Rafael Antunes" w:date="2016-06-17T13:32:00Z">
                          <w:r>
                            <w:t>best candidate</w:t>
                          </w:r>
                        </w:ins>
                        <w:ins w:id="260" w:author="Rafael Antunes" w:date="2016-06-17T13:30:00Z">
                          <w:r>
                            <w:t xml:space="preserve"> sampler.</w:t>
                          </w:r>
                        </w:ins>
                        <w:bookmarkEnd w:id="253"/>
                      </w:p>
                    </w:txbxContent>
                  </v:textbox>
                  <w10:wrap type="topAndBottom"/>
                </v:shape>
              </w:pict>
            </mc:Fallback>
          </mc:AlternateContent>
        </w:r>
      </w:ins>
    </w:p>
    <w:p w14:paraId="7C9D3B06" w14:textId="54173F5C" w:rsidR="00101E45" w:rsidRDefault="00101E45">
      <w:pPr>
        <w:spacing w:line="259" w:lineRule="auto"/>
        <w:jc w:val="left"/>
        <w:rPr>
          <w:ins w:id="200" w:author="Rafael Antunes" w:date="2016-06-17T13:27:00Z"/>
        </w:rPr>
      </w:pPr>
      <w:ins w:id="201" w:author="Rafael Antunes" w:date="2016-06-17T13:27:00Z">
        <w:r>
          <w:br w:type="page"/>
        </w:r>
      </w:ins>
    </w:p>
    <w:p w14:paraId="1AE69819" w14:textId="60C2227F" w:rsidR="00101E45" w:rsidRDefault="00101E45">
      <w:pPr>
        <w:pStyle w:val="Cabealho3"/>
        <w:rPr>
          <w:ins w:id="202" w:author="Rafael Antunes" w:date="2016-06-17T13:34:00Z"/>
        </w:rPr>
        <w:pPrChange w:id="203" w:author="Rafael Antunes" w:date="2016-06-17T13:56:00Z">
          <w:pPr/>
        </w:pPrChange>
      </w:pPr>
      <w:bookmarkStart w:id="204" w:name="_Toc453942936"/>
      <w:proofErr w:type="spellStart"/>
      <w:ins w:id="205" w:author="Rafael Antunes" w:date="2016-06-17T13:34:00Z">
        <w:r>
          <w:lastRenderedPageBreak/>
          <w:t>Halton</w:t>
        </w:r>
        <w:bookmarkEnd w:id="204"/>
        <w:proofErr w:type="spellEnd"/>
      </w:ins>
    </w:p>
    <w:p w14:paraId="16589E6B" w14:textId="77777777" w:rsidR="00101E45" w:rsidRDefault="00101E45">
      <w:pPr>
        <w:rPr>
          <w:ins w:id="206" w:author="Rafael Antunes" w:date="2016-06-17T13:34:00Z"/>
        </w:rPr>
      </w:pPr>
    </w:p>
    <w:p w14:paraId="12B241C0" w14:textId="61C7FEE9" w:rsidR="00101E45" w:rsidRPr="00101E45" w:rsidRDefault="00101E45">
      <w:pPr>
        <w:rPr>
          <w:ins w:id="207" w:author="Rafael Antunes" w:date="2016-06-17T13:21:00Z"/>
        </w:rPr>
      </w:pPr>
      <w:ins w:id="208" w:author="Rafael Antunes" w:date="2016-06-17T13:34:00Z">
        <w:r>
          <w:rPr>
            <w:noProof/>
            <w:lang w:val="pt-PT" w:eastAsia="pt-PT"/>
          </w:rPr>
          <mc:AlternateContent>
            <mc:Choice Requires="wps">
              <w:drawing>
                <wp:anchor distT="0" distB="0" distL="114300" distR="114300" simplePos="0" relativeHeight="251714560" behindDoc="0" locked="0" layoutInCell="1" allowOverlap="1" wp14:anchorId="508B0949" wp14:editId="52F6167C">
                  <wp:simplePos x="0" y="0"/>
                  <wp:positionH relativeFrom="column">
                    <wp:posOffset>-3810</wp:posOffset>
                  </wp:positionH>
                  <wp:positionV relativeFrom="paragraph">
                    <wp:posOffset>5668010</wp:posOffset>
                  </wp:positionV>
                  <wp:extent cx="56121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65290173" w14:textId="4A1F39C1" w:rsidR="0037714E" w:rsidRPr="006C7D22" w:rsidRDefault="0037714E">
                              <w:pPr>
                                <w:pStyle w:val="Legenda"/>
                                <w:jc w:val="center"/>
                                <w:rPr>
                                  <w:noProof/>
                                </w:rPr>
                                <w:pPrChange w:id="209" w:author="Rafael Antunes" w:date="2016-06-17T13:34:00Z">
                                  <w:pPr/>
                                </w:pPrChange>
                              </w:pPr>
                              <w:bookmarkStart w:id="210" w:name="_Toc453942957"/>
                              <w:ins w:id="211" w:author="Rafael Antunes" w:date="2016-06-17T13:34:00Z">
                                <w:r>
                                  <w:t xml:space="preserve">Figure </w:t>
                                </w:r>
                                <w:r>
                                  <w:fldChar w:fldCharType="begin"/>
                                </w:r>
                                <w:r>
                                  <w:instrText xml:space="preserve"> SEQ Figure \* ARABIC </w:instrText>
                                </w:r>
                              </w:ins>
                              <w:r>
                                <w:fldChar w:fldCharType="separate"/>
                              </w:r>
                              <w:ins w:id="212" w:author="Rafael Antunes" w:date="2016-06-17T13:57:00Z">
                                <w:r>
                                  <w:rPr>
                                    <w:noProof/>
                                  </w:rPr>
                                  <w:t>16</w:t>
                                </w:r>
                              </w:ins>
                              <w:ins w:id="213" w:author="Rafael Antunes" w:date="2016-06-17T13:34:00Z">
                                <w:r>
                                  <w:fldChar w:fldCharType="end"/>
                                </w:r>
                              </w:ins>
                              <w:ins w:id="214" w:author="Rafael Antunes" w:date="2016-06-17T13:35:00Z">
                                <w:r>
                                  <w:t xml:space="preserve">. Scene rendered with photon mapping (with caustic photons) and a </w:t>
                                </w:r>
                                <w:proofErr w:type="spellStart"/>
                                <w:r>
                                  <w:t>halton</w:t>
                                </w:r>
                                <w:proofErr w:type="spellEnd"/>
                                <w:r>
                                  <w:t xml:space="preserve"> sampler.</w:t>
                                </w:r>
                              </w:ins>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508B0949" id="Text Box 55" o:spid="_x0000_s1080" type="#_x0000_t202" style="position:absolute;left:0;text-align:left;margin-left:-.3pt;margin-top:446.3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" stroked="f">
                  <v:textbox style="mso-fit-shape-to-text:t" inset="0,0,0,0">
                    <w:txbxContent>
                      <w:p w14:paraId="65290173" w14:textId="4A1F39C1" w:rsidR="0037714E" w:rsidRPr="006C7D22" w:rsidRDefault="0037714E" w:rsidP="0037714E">
                        <w:pPr>
                          <w:pStyle w:val="Legenda"/>
                          <w:jc w:val="center"/>
                          <w:rPr>
                            <w:noProof/>
                          </w:rPr>
                          <w:pPrChange w:id="276" w:author="Rafael Antunes" w:date="2016-06-17T13:34:00Z">
                            <w:pPr/>
                          </w:pPrChange>
                        </w:pPr>
                        <w:bookmarkStart w:id="277" w:name="_Toc453942957"/>
                        <w:ins w:id="278" w:author="Rafael Antunes" w:date="2016-06-17T13:34:00Z">
                          <w:r>
                            <w:t xml:space="preserve">Figure </w:t>
                          </w:r>
                          <w:r>
                            <w:fldChar w:fldCharType="begin"/>
                          </w:r>
                          <w:r>
                            <w:instrText xml:space="preserve"> SEQ Figure \* ARABIC </w:instrText>
                          </w:r>
                        </w:ins>
                        <w:r>
                          <w:fldChar w:fldCharType="separate"/>
                        </w:r>
                        <w:ins w:id="279" w:author="Rafael Antunes" w:date="2016-06-17T13:57:00Z">
                          <w:r>
                            <w:rPr>
                              <w:noProof/>
                            </w:rPr>
                            <w:t>16</w:t>
                          </w:r>
                        </w:ins>
                        <w:ins w:id="280" w:author="Rafael Antunes" w:date="2016-06-17T13:34:00Z">
                          <w:r>
                            <w:fldChar w:fldCharType="end"/>
                          </w:r>
                        </w:ins>
                        <w:ins w:id="281" w:author="Rafael Antunes" w:date="2016-06-17T13:35:00Z">
                          <w:r>
                            <w:t xml:space="preserve">. Scene rendered with photon mapping (with caustic photons) and a </w:t>
                          </w:r>
                          <w:proofErr w:type="spellStart"/>
                          <w:r>
                            <w:t>halton</w:t>
                          </w:r>
                          <w:proofErr w:type="spellEnd"/>
                          <w:r>
                            <w:t xml:space="preserve"> sampler.</w:t>
                          </w:r>
                        </w:ins>
                        <w:bookmarkEnd w:id="277"/>
                      </w:p>
                    </w:txbxContent>
                  </v:textbox>
                  <w10:wrap type="topAndBottom"/>
                </v:shape>
              </w:pict>
            </mc:Fallback>
          </mc:AlternateContent>
        </w:r>
        <w:r w:rsidRPr="00101E45">
          <w:rPr>
            <w:noProof/>
            <w:lang w:val="pt-PT" w:eastAsia="pt-PT"/>
          </w:rPr>
          <w:drawing>
            <wp:anchor distT="0" distB="0" distL="114300" distR="114300" simplePos="0" relativeHeight="251712512" behindDoc="0" locked="0" layoutInCell="1" allowOverlap="1" wp14:anchorId="32CBE847" wp14:editId="45C97DE5">
              <wp:simplePos x="0" y="0"/>
              <wp:positionH relativeFrom="margin">
                <wp:align>center</wp:align>
              </wp:positionH>
              <wp:positionV relativeFrom="paragraph">
                <wp:posOffset>-1270</wp:posOffset>
              </wp:positionV>
              <wp:extent cx="5612130" cy="5612130"/>
              <wp:effectExtent l="0" t="0" r="7620" b="7620"/>
              <wp:wrapTopAndBottom/>
              <wp:docPr id="54" name="Picture 54" descr="D:\Downloads\halton-256-photonmap-10000-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halton-256-photonmap-10000-2000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461EED4" w14:textId="5B910D88" w:rsidR="00101E45" w:rsidRDefault="00101E45">
      <w:pPr>
        <w:spacing w:line="259" w:lineRule="auto"/>
        <w:jc w:val="left"/>
        <w:rPr>
          <w:ins w:id="215" w:author="Rafael Antunes" w:date="2016-06-17T13:34:00Z"/>
        </w:rPr>
      </w:pPr>
      <w:ins w:id="216" w:author="Rafael Antunes" w:date="2016-06-17T13:34:00Z">
        <w:r>
          <w:br w:type="page"/>
        </w:r>
      </w:ins>
    </w:p>
    <w:p w14:paraId="66C10FBE" w14:textId="7985172E" w:rsidR="00897136" w:rsidRDefault="00F839D5">
      <w:pPr>
        <w:pStyle w:val="Cabealho3"/>
        <w:rPr>
          <w:ins w:id="217" w:author="Rafael Antunes" w:date="2016-06-17T13:52:00Z"/>
        </w:rPr>
        <w:pPrChange w:id="218" w:author="Rafael Antunes" w:date="2016-06-17T13:56:00Z">
          <w:pPr/>
        </w:pPrChange>
      </w:pPr>
      <w:bookmarkStart w:id="219" w:name="_Toc453942937"/>
      <w:ins w:id="220" w:author="Rafael Antunes" w:date="2016-06-17T13:52:00Z">
        <w:r>
          <w:lastRenderedPageBreak/>
          <w:t>Low Discrepancy</w:t>
        </w:r>
        <w:bookmarkEnd w:id="219"/>
      </w:ins>
    </w:p>
    <w:p w14:paraId="022250DE" w14:textId="192AC10B" w:rsidR="00F839D5" w:rsidRPr="00F839D5" w:rsidRDefault="00473162">
      <w:pPr>
        <w:rPr>
          <w:ins w:id="221" w:author="Rafael Antunes" w:date="2016-06-17T13:52:00Z"/>
        </w:rPr>
      </w:pPr>
      <w:r>
        <w:rPr>
          <w:noProof/>
          <w:lang w:val="pt-PT" w:eastAsia="pt-PT"/>
        </w:rPr>
        <mc:AlternateContent>
          <mc:Choice Requires="wpg">
            <w:drawing>
              <wp:anchor distT="0" distB="0" distL="114300" distR="114300" simplePos="0" relativeHeight="251725824" behindDoc="0" locked="0" layoutInCell="1" allowOverlap="1" wp14:anchorId="183C8A68" wp14:editId="5DEF94C7">
                <wp:simplePos x="0" y="0"/>
                <wp:positionH relativeFrom="column">
                  <wp:posOffset>-3810</wp:posOffset>
                </wp:positionH>
                <wp:positionV relativeFrom="paragraph">
                  <wp:posOffset>271780</wp:posOffset>
                </wp:positionV>
                <wp:extent cx="5612130" cy="5925820"/>
                <wp:effectExtent l="0" t="0" r="7620" b="0"/>
                <wp:wrapTopAndBottom/>
                <wp:docPr id="65" name="Group 6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2" name="Picture 62" descr="D:\Downloads\lowdiscrepancy_256_photonmap_10000_20000.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4" name="Text Box 64"/>
                        <wps:cNvSpPr txBox="1"/>
                        <wps:spPr>
                          <a:xfrm>
                            <a:off x="0" y="5667375"/>
                            <a:ext cx="5612130" cy="258445"/>
                          </a:xfrm>
                          <a:prstGeom prst="rect">
                            <a:avLst/>
                          </a:prstGeom>
                          <a:solidFill>
                            <a:prstClr val="white"/>
                          </a:solidFill>
                          <a:ln>
                            <a:noFill/>
                          </a:ln>
                          <a:effectLst/>
                        </wps:spPr>
                        <wps:txbx>
                          <w:txbxContent>
                            <w:p w14:paraId="2A092982" w14:textId="636FD070" w:rsidR="0037714E" w:rsidRPr="001E3419" w:rsidRDefault="0037714E">
                              <w:pPr>
                                <w:pStyle w:val="Legenda"/>
                                <w:jc w:val="center"/>
                                <w:rPr>
                                  <w:noProof/>
                                </w:rPr>
                                <w:pPrChange w:id="222" w:author="Rafael Antunes" w:date="2016-06-17T13:52:00Z">
                                  <w:pPr/>
                                </w:pPrChange>
                              </w:pPr>
                              <w:bookmarkStart w:id="223" w:name="_Toc453942958"/>
                              <w:ins w:id="224" w:author="Rafael Antunes" w:date="2016-06-17T13:52:00Z">
                                <w:r>
                                  <w:t xml:space="preserve">Figure </w:t>
                                </w:r>
                                <w:r>
                                  <w:fldChar w:fldCharType="begin"/>
                                </w:r>
                                <w:r>
                                  <w:instrText xml:space="preserve"> SEQ Figure \* ARABIC </w:instrText>
                                </w:r>
                              </w:ins>
                              <w:r>
                                <w:fldChar w:fldCharType="separate"/>
                              </w:r>
                              <w:ins w:id="225" w:author="Rafael Antunes" w:date="2016-06-17T13:57:00Z">
                                <w:r>
                                  <w:rPr>
                                    <w:noProof/>
                                  </w:rPr>
                                  <w:t>17</w:t>
                                </w:r>
                              </w:ins>
                              <w:ins w:id="226" w:author="Rafael Antunes" w:date="2016-06-17T13:52:00Z">
                                <w:r>
                                  <w:fldChar w:fldCharType="end"/>
                                </w:r>
                                <w:r>
                                  <w:t>. Scene rendered with photon mapping (with caustic photons) and a low discrepancy sampler.</w:t>
                                </w:r>
                              </w:ins>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183C8A68" id="Group 65" o:spid="_x0000_s1081" style="position:absolute;left:0;text-align:left;margin-left:-.3pt;margin-top:21.4pt;width:441.9pt;height:466.6pt;z-index:2517258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">
                <v:shape id="Picture 62" o:spid="_x0000_s108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">
                  <v:imagedata r:id="rId69" o:title="lowdiscrepancy_256_photonmap_10000_20000"/>
                  <v:path arrowok="t"/>
                </v:shape>
                <v:shape id="Text Box 64" o:spid="_x0000_s108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A092982" w14:textId="636FD070" w:rsidR="0037714E" w:rsidRPr="001E3419" w:rsidRDefault="0037714E" w:rsidP="0037714E">
                        <w:pPr>
                          <w:pStyle w:val="Legenda"/>
                          <w:jc w:val="center"/>
                          <w:rPr>
                            <w:noProof/>
                          </w:rPr>
                          <w:pPrChange w:id="294" w:author="Rafael Antunes" w:date="2016-06-17T13:52:00Z">
                            <w:pPr/>
                          </w:pPrChange>
                        </w:pPr>
                        <w:bookmarkStart w:id="295" w:name="_Toc453942958"/>
                        <w:ins w:id="296" w:author="Rafael Antunes" w:date="2016-06-17T13:52:00Z">
                          <w:r>
                            <w:t xml:space="preserve">Figure </w:t>
                          </w:r>
                          <w:r>
                            <w:fldChar w:fldCharType="begin"/>
                          </w:r>
                          <w:r>
                            <w:instrText xml:space="preserve"> SEQ Figure \* ARABIC </w:instrText>
                          </w:r>
                        </w:ins>
                        <w:r>
                          <w:fldChar w:fldCharType="separate"/>
                        </w:r>
                        <w:ins w:id="297" w:author="Rafael Antunes" w:date="2016-06-17T13:57:00Z">
                          <w:r>
                            <w:rPr>
                              <w:noProof/>
                            </w:rPr>
                            <w:t>17</w:t>
                          </w:r>
                        </w:ins>
                        <w:ins w:id="298" w:author="Rafael Antunes" w:date="2016-06-17T13:52:00Z">
                          <w:r>
                            <w:fldChar w:fldCharType="end"/>
                          </w:r>
                          <w:r>
                            <w:t>. Scene rendered with photon mapping (with caustic photons) and a low discrepancy sampler.</w:t>
                          </w:r>
                        </w:ins>
                        <w:bookmarkEnd w:id="295"/>
                      </w:p>
                    </w:txbxContent>
                  </v:textbox>
                </v:shape>
                <w10:wrap type="topAndBottom"/>
              </v:group>
            </w:pict>
          </mc:Fallback>
        </mc:AlternateContent>
      </w:r>
    </w:p>
    <w:p w14:paraId="77E394F7" w14:textId="6992EFCF" w:rsidR="00F839D5" w:rsidRDefault="00F839D5" w:rsidP="00897136">
      <w:pPr>
        <w:rPr>
          <w:ins w:id="227" w:author="Rafael Antunes" w:date="2016-06-17T13:52:00Z"/>
        </w:rPr>
      </w:pPr>
    </w:p>
    <w:p w14:paraId="70D6CC47" w14:textId="01D74B4F" w:rsidR="00F839D5" w:rsidRDefault="00F839D5">
      <w:pPr>
        <w:spacing w:line="259" w:lineRule="auto"/>
        <w:jc w:val="left"/>
        <w:rPr>
          <w:ins w:id="228" w:author="Rafael Antunes" w:date="2016-06-17T13:52:00Z"/>
        </w:rPr>
      </w:pPr>
      <w:ins w:id="229" w:author="Rafael Antunes" w:date="2016-06-17T13:52:00Z">
        <w:r>
          <w:br w:type="page"/>
        </w:r>
      </w:ins>
    </w:p>
    <w:p w14:paraId="3B70C907" w14:textId="247E1A8E" w:rsidR="00F839D5" w:rsidRDefault="00473162">
      <w:pPr>
        <w:pStyle w:val="Cabealho3"/>
        <w:rPr>
          <w:ins w:id="230" w:author="Rafael Antunes" w:date="2016-06-17T13:53:00Z"/>
        </w:rPr>
        <w:pPrChange w:id="231" w:author="Rafael Antunes" w:date="2016-06-17T13:56:00Z">
          <w:pPr/>
        </w:pPrChange>
      </w:pPr>
      <w:bookmarkStart w:id="232" w:name="_Toc453942938"/>
      <w:ins w:id="233" w:author="Rafael Antunes" w:date="2016-06-17T13:53:00Z">
        <w:r>
          <w:lastRenderedPageBreak/>
          <w:t>Random</w:t>
        </w:r>
        <w:bookmarkEnd w:id="232"/>
      </w:ins>
    </w:p>
    <w:p w14:paraId="09112C4D" w14:textId="1120C213" w:rsidR="00473162" w:rsidRDefault="00473162" w:rsidP="00897136">
      <w:pPr>
        <w:rPr>
          <w:ins w:id="234" w:author="Rafael Antunes" w:date="2016-06-17T13:53:00Z"/>
        </w:rPr>
      </w:pPr>
      <w:r>
        <w:rPr>
          <w:noProof/>
          <w:lang w:val="pt-PT" w:eastAsia="pt-PT"/>
        </w:rPr>
        <mc:AlternateContent>
          <mc:Choice Requires="wpg">
            <w:drawing>
              <wp:anchor distT="0" distB="0" distL="114300" distR="114300" simplePos="0" relativeHeight="251729920" behindDoc="0" locked="0" layoutInCell="1" allowOverlap="1" wp14:anchorId="30C21FDB" wp14:editId="4B2B8749">
                <wp:simplePos x="0" y="0"/>
                <wp:positionH relativeFrom="column">
                  <wp:posOffset>-3810</wp:posOffset>
                </wp:positionH>
                <wp:positionV relativeFrom="paragraph">
                  <wp:posOffset>271780</wp:posOffset>
                </wp:positionV>
                <wp:extent cx="5612130" cy="5925820"/>
                <wp:effectExtent l="0" t="0" r="7620" b="0"/>
                <wp:wrapTopAndBottom/>
                <wp:docPr id="68" name="Group 6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6" name="Picture 66" descr="D:\Downloads\random_256_photonmap_10000_20000.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7" name="Text Box 67"/>
                        <wps:cNvSpPr txBox="1"/>
                        <wps:spPr>
                          <a:xfrm>
                            <a:off x="0" y="5667375"/>
                            <a:ext cx="5612130" cy="258445"/>
                          </a:xfrm>
                          <a:prstGeom prst="rect">
                            <a:avLst/>
                          </a:prstGeom>
                          <a:solidFill>
                            <a:prstClr val="white"/>
                          </a:solidFill>
                          <a:ln>
                            <a:noFill/>
                          </a:ln>
                          <a:effectLst/>
                        </wps:spPr>
                        <wps:txbx>
                          <w:txbxContent>
                            <w:p w14:paraId="7DD21926" w14:textId="42791839" w:rsidR="0037714E" w:rsidRPr="00133E5D" w:rsidRDefault="0037714E">
                              <w:pPr>
                                <w:pStyle w:val="Legenda"/>
                                <w:jc w:val="center"/>
                                <w:rPr>
                                  <w:noProof/>
                                </w:rPr>
                                <w:pPrChange w:id="235" w:author="Rafael Antunes" w:date="2016-06-17T13:53:00Z">
                                  <w:pPr/>
                                </w:pPrChange>
                              </w:pPr>
                              <w:bookmarkStart w:id="236" w:name="_Toc453942959"/>
                              <w:ins w:id="237" w:author="Rafael Antunes" w:date="2016-06-17T13:53:00Z">
                                <w:r>
                                  <w:t xml:space="preserve">Figure </w:t>
                                </w:r>
                                <w:r>
                                  <w:fldChar w:fldCharType="begin"/>
                                </w:r>
                                <w:r>
                                  <w:instrText xml:space="preserve"> SEQ Figure \* ARABIC </w:instrText>
                                </w:r>
                              </w:ins>
                              <w:r>
                                <w:fldChar w:fldCharType="separate"/>
                              </w:r>
                              <w:ins w:id="238" w:author="Rafael Antunes" w:date="2016-06-17T13:57:00Z">
                                <w:r>
                                  <w:rPr>
                                    <w:noProof/>
                                  </w:rPr>
                                  <w:t>18</w:t>
                                </w:r>
                              </w:ins>
                              <w:ins w:id="239" w:author="Rafael Antunes" w:date="2016-06-17T13:53:00Z">
                                <w:r>
                                  <w:fldChar w:fldCharType="end"/>
                                </w:r>
                              </w:ins>
                              <w:ins w:id="240" w:author="Rafael Antunes" w:date="2016-06-17T13:54:00Z">
                                <w:r>
                                  <w:t>. Scene rendered with photon mapping (with caustic photons) and a random sampler.</w:t>
                                </w:r>
                              </w:ins>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30C21FDB" id="Group 68" o:spid="_x0000_s1084" style="position:absolute;left:0;text-align:left;margin-left:-.3pt;margin-top:21.4pt;width:441.9pt;height:466.6pt;z-index:2517299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">
                <v:shape id="Picture 66" o:spid="_x0000_s108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">
                  <v:imagedata r:id="rId71" o:title="random_256_photonmap_10000_20000"/>
                  <v:path arrowok="t"/>
                </v:shape>
                <v:shape id="Text Box 67" o:spid="_x0000_s108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7DD21926" w14:textId="42791839" w:rsidR="0037714E" w:rsidRPr="00133E5D" w:rsidRDefault="0037714E" w:rsidP="0037714E">
                        <w:pPr>
                          <w:pStyle w:val="Legenda"/>
                          <w:jc w:val="center"/>
                          <w:rPr>
                            <w:noProof/>
                          </w:rPr>
                          <w:pPrChange w:id="313" w:author="Rafael Antunes" w:date="2016-06-17T13:53:00Z">
                            <w:pPr/>
                          </w:pPrChange>
                        </w:pPr>
                        <w:bookmarkStart w:id="314" w:name="_Toc453942959"/>
                        <w:ins w:id="315" w:author="Rafael Antunes" w:date="2016-06-17T13:53:00Z">
                          <w:r>
                            <w:t xml:space="preserve">Figure </w:t>
                          </w:r>
                          <w:r>
                            <w:fldChar w:fldCharType="begin"/>
                          </w:r>
                          <w:r>
                            <w:instrText xml:space="preserve"> SEQ Figure \* ARABIC </w:instrText>
                          </w:r>
                        </w:ins>
                        <w:r>
                          <w:fldChar w:fldCharType="separate"/>
                        </w:r>
                        <w:ins w:id="316" w:author="Rafael Antunes" w:date="2016-06-17T13:57:00Z">
                          <w:r>
                            <w:rPr>
                              <w:noProof/>
                            </w:rPr>
                            <w:t>18</w:t>
                          </w:r>
                        </w:ins>
                        <w:ins w:id="317" w:author="Rafael Antunes" w:date="2016-06-17T13:53:00Z">
                          <w:r>
                            <w:fldChar w:fldCharType="end"/>
                          </w:r>
                        </w:ins>
                        <w:ins w:id="318" w:author="Rafael Antunes" w:date="2016-06-17T13:54:00Z">
                          <w:r>
                            <w:t>. Scene rendered with photon mapping (with caustic photons) and a random sampler.</w:t>
                          </w:r>
                        </w:ins>
                        <w:bookmarkEnd w:id="314"/>
                      </w:p>
                    </w:txbxContent>
                  </v:textbox>
                </v:shape>
                <w10:wrap type="topAndBottom"/>
              </v:group>
            </w:pict>
          </mc:Fallback>
        </mc:AlternateContent>
      </w:r>
    </w:p>
    <w:p w14:paraId="0DECF327" w14:textId="35EB1D23" w:rsidR="00473162" w:rsidRDefault="00473162" w:rsidP="00897136">
      <w:pPr>
        <w:rPr>
          <w:ins w:id="241" w:author="Rafael Antunes" w:date="2016-06-17T13:53:00Z"/>
        </w:rPr>
      </w:pPr>
    </w:p>
    <w:p w14:paraId="53314703" w14:textId="5E880925" w:rsidR="00473162" w:rsidRDefault="00473162">
      <w:pPr>
        <w:spacing w:line="259" w:lineRule="auto"/>
        <w:jc w:val="left"/>
        <w:rPr>
          <w:ins w:id="242" w:author="Rafael Antunes" w:date="2016-06-17T13:53:00Z"/>
        </w:rPr>
      </w:pPr>
      <w:ins w:id="243" w:author="Rafael Antunes" w:date="2016-06-17T13:53:00Z">
        <w:r>
          <w:br w:type="page"/>
        </w:r>
      </w:ins>
    </w:p>
    <w:p w14:paraId="23D3C302" w14:textId="60D752FC" w:rsidR="00473162" w:rsidRDefault="00501018">
      <w:pPr>
        <w:pStyle w:val="Cabealho3"/>
        <w:rPr>
          <w:ins w:id="244" w:author="Rafael Antunes" w:date="2016-06-17T13:54:00Z"/>
        </w:rPr>
        <w:pPrChange w:id="245" w:author="Rafael Antunes" w:date="2016-06-17T13:56:00Z">
          <w:pPr/>
        </w:pPrChange>
      </w:pPr>
      <w:bookmarkStart w:id="246" w:name="_Toc453942939"/>
      <w:ins w:id="247" w:author="Rafael Antunes" w:date="2016-06-17T13:54:00Z">
        <w:r>
          <w:lastRenderedPageBreak/>
          <w:t>Stratified</w:t>
        </w:r>
        <w:bookmarkEnd w:id="246"/>
      </w:ins>
    </w:p>
    <w:p w14:paraId="194C8CF5" w14:textId="77777777" w:rsidR="00501018" w:rsidRDefault="00501018" w:rsidP="00897136">
      <w:pPr>
        <w:rPr>
          <w:ins w:id="248" w:author="Rafael Antunes" w:date="2016-06-17T13:54:00Z"/>
        </w:rPr>
      </w:pPr>
    </w:p>
    <w:p w14:paraId="28C853D2" w14:textId="7A015483" w:rsidR="00501018" w:rsidRDefault="00501018" w:rsidP="00897136">
      <w:pPr>
        <w:rPr>
          <w:ins w:id="249" w:author="Rafael Antunes" w:date="2016-06-17T13:54:00Z"/>
        </w:rPr>
      </w:pPr>
      <w:ins w:id="250" w:author="Rafael Antunes" w:date="2016-06-17T13:54:00Z">
        <w:r>
          <w:rPr>
            <w:noProof/>
            <w:lang w:val="pt-PT" w:eastAsia="pt-PT"/>
          </w:rPr>
          <mc:AlternateContent>
            <mc:Choice Requires="wps">
              <w:drawing>
                <wp:anchor distT="0" distB="0" distL="114300" distR="114300" simplePos="0" relativeHeight="251732992" behindDoc="0" locked="0" layoutInCell="1" allowOverlap="1" wp14:anchorId="20141F6D" wp14:editId="5FF1D20F">
                  <wp:simplePos x="0" y="0"/>
                  <wp:positionH relativeFrom="column">
                    <wp:posOffset>-3810</wp:posOffset>
                  </wp:positionH>
                  <wp:positionV relativeFrom="paragraph">
                    <wp:posOffset>5668010</wp:posOffset>
                  </wp:positionV>
                  <wp:extent cx="56121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4F163AD8" w14:textId="4494C8F0" w:rsidR="0037714E" w:rsidRPr="005879FD" w:rsidRDefault="0037714E">
                              <w:pPr>
                                <w:pStyle w:val="Legenda"/>
                                <w:jc w:val="center"/>
                                <w:rPr>
                                  <w:noProof/>
                                </w:rPr>
                                <w:pPrChange w:id="251" w:author="Rafael Antunes" w:date="2016-06-17T13:54:00Z">
                                  <w:pPr/>
                                </w:pPrChange>
                              </w:pPr>
                              <w:bookmarkStart w:id="252" w:name="_Toc453942960"/>
                              <w:ins w:id="253" w:author="Rafael Antunes" w:date="2016-06-17T13:54:00Z">
                                <w:r>
                                  <w:t xml:space="preserve">Figure </w:t>
                                </w:r>
                                <w:r>
                                  <w:fldChar w:fldCharType="begin"/>
                                </w:r>
                                <w:r>
                                  <w:instrText xml:space="preserve"> SEQ Figure \* ARABIC </w:instrText>
                                </w:r>
                              </w:ins>
                              <w:r>
                                <w:fldChar w:fldCharType="separate"/>
                              </w:r>
                              <w:ins w:id="254" w:author="Rafael Antunes" w:date="2016-06-17T13:57:00Z">
                                <w:r>
                                  <w:rPr>
                                    <w:noProof/>
                                  </w:rPr>
                                  <w:t>19</w:t>
                                </w:r>
                              </w:ins>
                              <w:ins w:id="255" w:author="Rafael Antunes" w:date="2016-06-17T13:54:00Z">
                                <w:r>
                                  <w:fldChar w:fldCharType="end"/>
                                </w:r>
                                <w:r>
                                  <w:t>. Scene rendered with photon mapping (with caustic photons) and a stratified sampler.</w:t>
                                </w:r>
                              </w:ins>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0141F6D" id="Text Box 70" o:spid="_x0000_s1087" type="#_x0000_t202" style="position:absolute;left:0;text-align:left;margin-left:-.3pt;margin-top:446.3pt;width:44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pogdsNQIAAHUEAAAOAAAAAAAAAAAA&#10;AAAAAC4CAABkcnMvZTJvRG9jLnhtbFBLAQItABQABgAIAAAAIQBi9fR+4AAAAAkBAAAPAAAAAAAA&#10;AAAAAAAAAI8EAABkcnMvZG93bnJldi54bWxQSwUGAAAAAAQABADzAAAAnAUAAAAA&#10;" stroked="f">
                  <v:textbox style="mso-fit-shape-to-text:t" inset="0,0,0,0">
                    <w:txbxContent>
                      <w:p w14:paraId="4F163AD8" w14:textId="4494C8F0" w:rsidR="0037714E" w:rsidRPr="005879FD" w:rsidRDefault="0037714E" w:rsidP="0037714E">
                        <w:pPr>
                          <w:pStyle w:val="Legenda"/>
                          <w:jc w:val="center"/>
                          <w:rPr>
                            <w:noProof/>
                          </w:rPr>
                          <w:pPrChange w:id="334" w:author="Rafael Antunes" w:date="2016-06-17T13:54:00Z">
                            <w:pPr/>
                          </w:pPrChange>
                        </w:pPr>
                        <w:bookmarkStart w:id="335" w:name="_Toc453942960"/>
                        <w:ins w:id="336" w:author="Rafael Antunes" w:date="2016-06-17T13:54:00Z">
                          <w:r>
                            <w:t xml:space="preserve">Figure </w:t>
                          </w:r>
                          <w:r>
                            <w:fldChar w:fldCharType="begin"/>
                          </w:r>
                          <w:r>
                            <w:instrText xml:space="preserve"> SEQ Figure \* ARABIC </w:instrText>
                          </w:r>
                        </w:ins>
                        <w:r>
                          <w:fldChar w:fldCharType="separate"/>
                        </w:r>
                        <w:ins w:id="337" w:author="Rafael Antunes" w:date="2016-06-17T13:57:00Z">
                          <w:r>
                            <w:rPr>
                              <w:noProof/>
                            </w:rPr>
                            <w:t>19</w:t>
                          </w:r>
                        </w:ins>
                        <w:ins w:id="338" w:author="Rafael Antunes" w:date="2016-06-17T13:54:00Z">
                          <w:r>
                            <w:fldChar w:fldCharType="end"/>
                          </w:r>
                          <w:r>
                            <w:t>. Scene rendered with photon mapping (with caustic photons) and a stratified sampler.</w:t>
                          </w:r>
                        </w:ins>
                        <w:bookmarkEnd w:id="335"/>
                      </w:p>
                    </w:txbxContent>
                  </v:textbox>
                  <w10:wrap type="topAndBottom"/>
                </v:shape>
              </w:pict>
            </mc:Fallback>
          </mc:AlternateContent>
        </w:r>
        <w:r w:rsidRPr="00501018">
          <w:rPr>
            <w:noProof/>
            <w:lang w:val="pt-PT" w:eastAsia="pt-PT"/>
          </w:rPr>
          <w:drawing>
            <wp:anchor distT="0" distB="0" distL="114300" distR="114300" simplePos="0" relativeHeight="251730944" behindDoc="0" locked="0" layoutInCell="1" allowOverlap="1" wp14:anchorId="0EB312FD" wp14:editId="5B1481C8">
              <wp:simplePos x="0" y="0"/>
              <wp:positionH relativeFrom="margin">
                <wp:align>center</wp:align>
              </wp:positionH>
              <wp:positionV relativeFrom="paragraph">
                <wp:posOffset>-1270</wp:posOffset>
              </wp:positionV>
              <wp:extent cx="5612130" cy="5612130"/>
              <wp:effectExtent l="0" t="0" r="7620" b="7620"/>
              <wp:wrapTopAndBottom/>
              <wp:docPr id="69" name="Picture 69" descr="D:\Downloads\stratified_16_16_true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tratified_16_16_true_photonmap_10000_200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E715CC" w14:textId="2C3C0E39" w:rsidR="00501018" w:rsidRDefault="00501018">
      <w:pPr>
        <w:spacing w:line="259" w:lineRule="auto"/>
        <w:jc w:val="left"/>
        <w:rPr>
          <w:ins w:id="256" w:author="Rafael Antunes" w:date="2016-06-17T13:55:00Z"/>
        </w:rPr>
        <w:pPrChange w:id="257" w:author="Rafael Antunes" w:date="2016-06-17T13:54:00Z">
          <w:pPr/>
        </w:pPrChange>
      </w:pPr>
      <w:ins w:id="258" w:author="Rafael Antunes" w:date="2016-06-17T13:54:00Z">
        <w:r>
          <w:br w:type="page"/>
        </w:r>
      </w:ins>
    </w:p>
    <w:p w14:paraId="00553684" w14:textId="7DE4154D" w:rsidR="00B06EAF" w:rsidRDefault="00AE3B75">
      <w:pPr>
        <w:pStyle w:val="Cabealho2"/>
        <w:rPr>
          <w:ins w:id="259" w:author="Rafael Antunes" w:date="2016-06-17T13:55:00Z"/>
        </w:rPr>
        <w:pPrChange w:id="260" w:author="Rafael Antunes" w:date="2016-06-17T13:56:00Z">
          <w:pPr/>
        </w:pPrChange>
      </w:pPr>
      <w:bookmarkStart w:id="261" w:name="_Toc453942940"/>
      <w:ins w:id="262" w:author="Rafael Antunes" w:date="2016-06-17T13:56:00Z">
        <w:r>
          <w:lastRenderedPageBreak/>
          <w:t>Reference Image</w:t>
        </w:r>
      </w:ins>
      <w:bookmarkEnd w:id="261"/>
    </w:p>
    <w:p w14:paraId="60192950" w14:textId="7AEE9F07" w:rsidR="00B06EAF" w:rsidRDefault="00A21FE3" w:rsidP="00A21FE3">
      <w:pPr>
        <w:spacing w:line="259" w:lineRule="auto"/>
        <w:ind w:firstLine="720"/>
        <w:jc w:val="left"/>
        <w:pPrChange w:id="263" w:author="Rafael Antunes" w:date="2016-06-17T13:54:00Z">
          <w:pPr/>
        </w:pPrChange>
      </w:pPr>
      <w:r w:rsidRPr="00A21FE3">
        <w:t xml:space="preserve">To generate the reference image we used the photon map surface integrator with 1.000.000 caustic photons and 20.000 indirect photons, and the random sampler with 256 pixel samples; </w:t>
      </w:r>
      <w:r>
        <w:t>both the surface integrator and the sampler</w:t>
      </w:r>
      <w:r w:rsidRPr="00A21FE3">
        <w:t xml:space="preserve"> were chosen based on the best results we had achieved by the time. With the values used we can have a clear image and are able to see high quality caustics for comparison with the rest of the scenes rendered.</w:t>
      </w:r>
      <w:bookmarkStart w:id="264" w:name="_GoBack"/>
      <w:bookmarkEnd w:id="264"/>
    </w:p>
    <w:p w14:paraId="1549CB2D" w14:textId="77777777" w:rsidR="00A21FE3" w:rsidRDefault="00A21FE3" w:rsidP="00A21FE3">
      <w:pPr>
        <w:spacing w:line="259" w:lineRule="auto"/>
        <w:ind w:firstLine="720"/>
        <w:jc w:val="left"/>
        <w:rPr>
          <w:ins w:id="265" w:author="Rafael Antunes" w:date="2016-06-17T13:55:00Z"/>
        </w:rPr>
      </w:pPr>
    </w:p>
    <w:p w14:paraId="4052C738" w14:textId="7DB76CED" w:rsidR="00B06EAF" w:rsidRDefault="00AE3B75">
      <w:pPr>
        <w:spacing w:line="259" w:lineRule="auto"/>
        <w:jc w:val="left"/>
        <w:rPr>
          <w:ins w:id="266" w:author="Rafael Antunes" w:date="2016-06-17T13:57:00Z"/>
        </w:rPr>
        <w:pPrChange w:id="267" w:author="Rafael Antunes" w:date="2016-06-17T13:54:00Z">
          <w:pPr/>
        </w:pPrChange>
      </w:pPr>
      <w:ins w:id="268" w:author="Rafael Antunes" w:date="2016-06-17T13:57:00Z">
        <w:r>
          <w:rPr>
            <w:noProof/>
            <w:lang w:val="pt-PT" w:eastAsia="pt-PT"/>
          </w:rPr>
          <mc:AlternateContent>
            <mc:Choice Requires="wps">
              <w:drawing>
                <wp:anchor distT="0" distB="0" distL="114300" distR="114300" simplePos="0" relativeHeight="251736064" behindDoc="0" locked="0" layoutInCell="1" allowOverlap="1" wp14:anchorId="00DAC360" wp14:editId="3CC3CAEB">
                  <wp:simplePos x="0" y="0"/>
                  <wp:positionH relativeFrom="column">
                    <wp:posOffset>-3810</wp:posOffset>
                  </wp:positionH>
                  <wp:positionV relativeFrom="paragraph">
                    <wp:posOffset>5666105</wp:posOffset>
                  </wp:positionV>
                  <wp:extent cx="561213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06D1D24" w14:textId="5DFA5A4C" w:rsidR="0037714E" w:rsidRPr="006A335F" w:rsidRDefault="0037714E">
                              <w:pPr>
                                <w:pStyle w:val="Legenda"/>
                                <w:jc w:val="center"/>
                                <w:rPr>
                                  <w:noProof/>
                                </w:rPr>
                                <w:pPrChange w:id="269" w:author="Rafael Antunes" w:date="2016-06-17T13:57:00Z">
                                  <w:pPr/>
                                </w:pPrChange>
                              </w:pPr>
                              <w:bookmarkStart w:id="270" w:name="_Toc453942961"/>
                              <w:ins w:id="271" w:author="Rafael Antunes" w:date="2016-06-17T13:57:00Z">
                                <w:r>
                                  <w:t xml:space="preserve">Figure </w:t>
                                </w:r>
                                <w:r>
                                  <w:fldChar w:fldCharType="begin"/>
                                </w:r>
                                <w:r>
                                  <w:instrText xml:space="preserve"> SEQ Figure \* ARABIC </w:instrText>
                                </w:r>
                              </w:ins>
                              <w:r>
                                <w:fldChar w:fldCharType="separate"/>
                              </w:r>
                              <w:ins w:id="272" w:author="Rafael Antunes" w:date="2016-06-17T13:57:00Z">
                                <w:r>
                                  <w:rPr>
                                    <w:noProof/>
                                  </w:rPr>
                                  <w:t>20</w:t>
                                </w:r>
                                <w:r>
                                  <w:fldChar w:fldCharType="end"/>
                                </w:r>
                                <w:r>
                                  <w:t xml:space="preserve">. </w:t>
                                </w:r>
                              </w:ins>
                              <w:ins w:id="273" w:author="Rafael Antunes" w:date="2016-06-17T13:58:00Z">
                                <w:r>
                                  <w:t>Reference scene.</w:t>
                                </w:r>
                              </w:ins>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00DAC360" id="Text Box 72" o:spid="_x0000_s1088" type="#_x0000_t202" style="position:absolute;margin-left:-.3pt;margin-top:446.15pt;width:44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WnNgIAAHU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" stroked="f">
                  <v:textbox style="mso-fit-shape-to-text:t" inset="0,0,0,0">
                    <w:txbxContent>
                      <w:p w14:paraId="506D1D24" w14:textId="5DFA5A4C" w:rsidR="0037714E" w:rsidRPr="006A335F" w:rsidRDefault="0037714E" w:rsidP="0037714E">
                        <w:pPr>
                          <w:pStyle w:val="Legenda"/>
                          <w:jc w:val="center"/>
                          <w:rPr>
                            <w:noProof/>
                          </w:rPr>
                          <w:pPrChange w:id="356" w:author="Rafael Antunes" w:date="2016-06-17T13:57:00Z">
                            <w:pPr/>
                          </w:pPrChange>
                        </w:pPr>
                        <w:bookmarkStart w:id="357" w:name="_Toc453942961"/>
                        <w:ins w:id="358" w:author="Rafael Antunes" w:date="2016-06-17T13:57:00Z">
                          <w:r>
                            <w:t xml:space="preserve">Figure </w:t>
                          </w:r>
                          <w:r>
                            <w:fldChar w:fldCharType="begin"/>
                          </w:r>
                          <w:r>
                            <w:instrText xml:space="preserve"> SEQ Figure \* ARABIC </w:instrText>
                          </w:r>
                        </w:ins>
                        <w:r>
                          <w:fldChar w:fldCharType="separate"/>
                        </w:r>
                        <w:ins w:id="359" w:author="Rafael Antunes" w:date="2016-06-17T13:57:00Z">
                          <w:r>
                            <w:rPr>
                              <w:noProof/>
                            </w:rPr>
                            <w:t>20</w:t>
                          </w:r>
                          <w:r>
                            <w:fldChar w:fldCharType="end"/>
                          </w:r>
                          <w:r>
                            <w:t xml:space="preserve">. </w:t>
                          </w:r>
                        </w:ins>
                        <w:ins w:id="360" w:author="Rafael Antunes" w:date="2016-06-17T13:58:00Z">
                          <w:r>
                            <w:t>Reference scene.</w:t>
                          </w:r>
                        </w:ins>
                        <w:bookmarkEnd w:id="357"/>
                      </w:p>
                    </w:txbxContent>
                  </v:textbox>
                  <w10:wrap type="topAndBottom"/>
                </v:shape>
              </w:pict>
            </mc:Fallback>
          </mc:AlternateContent>
        </w:r>
        <w:r w:rsidRPr="00AE3B75">
          <w:rPr>
            <w:noProof/>
            <w:lang w:val="pt-PT" w:eastAsia="pt-PT"/>
          </w:rPr>
          <w:drawing>
            <wp:anchor distT="0" distB="0" distL="114300" distR="114300" simplePos="0" relativeHeight="251734016" behindDoc="0" locked="0" layoutInCell="1" allowOverlap="1" wp14:anchorId="5EEA3459" wp14:editId="3E4C7D7A">
              <wp:simplePos x="0" y="0"/>
              <wp:positionH relativeFrom="margin">
                <wp:align>center</wp:align>
              </wp:positionH>
              <wp:positionV relativeFrom="paragraph">
                <wp:posOffset>-3175</wp:posOffset>
              </wp:positionV>
              <wp:extent cx="5612130" cy="5612130"/>
              <wp:effectExtent l="0" t="0" r="7620" b="7620"/>
              <wp:wrapTopAndBottom/>
              <wp:docPr id="71" name="Picture 71" descr="D:\Downloads\random_256_photonmap_1M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random_256_photonmap_1M_200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121BBE" w14:textId="7BBF09BB" w:rsidR="00AE3B75" w:rsidRDefault="00AE3B75">
      <w:pPr>
        <w:spacing w:line="259" w:lineRule="auto"/>
        <w:jc w:val="left"/>
        <w:rPr>
          <w:ins w:id="274" w:author="Rafael Antunes" w:date="2016-06-17T13:57:00Z"/>
        </w:rPr>
      </w:pPr>
      <w:ins w:id="275" w:author="Rafael Antunes" w:date="2016-06-17T13:57:00Z">
        <w:r>
          <w:br w:type="page"/>
        </w:r>
      </w:ins>
    </w:p>
    <w:p w14:paraId="6AE55699" w14:textId="77777777" w:rsidR="00AE3B75" w:rsidRPr="00897136" w:rsidRDefault="00AE3B75">
      <w:pPr>
        <w:spacing w:line="259" w:lineRule="auto"/>
        <w:jc w:val="left"/>
        <w:pPrChange w:id="276" w:author="Rafael Antunes" w:date="2016-06-17T13:54:00Z">
          <w:pPr/>
        </w:pPrChange>
      </w:pPr>
    </w:p>
    <w:p w14:paraId="3B6D628E" w14:textId="074C6776" w:rsidR="00247C10" w:rsidRDefault="00247C10" w:rsidP="00247C10">
      <w:pPr>
        <w:pStyle w:val="Cabealho1"/>
      </w:pPr>
      <w:bookmarkStart w:id="277" w:name="_Toc453942941"/>
      <w:r w:rsidRPr="00C54F98">
        <w:t>Conclusion</w:t>
      </w:r>
      <w:bookmarkEnd w:id="277"/>
    </w:p>
    <w:p w14:paraId="7EC06BE6" w14:textId="77777777" w:rsidR="009F2B42" w:rsidRDefault="009F2B42" w:rsidP="009F2B42"/>
    <w:p w14:paraId="36F85256" w14:textId="4C5599A4" w:rsidR="009F2B42" w:rsidRDefault="009F2B42" w:rsidP="0037714E">
      <w:pPr>
        <w:spacing w:line="276" w:lineRule="auto"/>
      </w:pPr>
      <w:r>
        <w:tab/>
        <w:t xml:space="preserve">After observing and comparing all the resultant images from the various studied algorithms, the most immediate conclusion is that there is little difference between the considered samplers, but there is a noticeable variance between the surface integrators. </w:t>
      </w:r>
      <w:r>
        <w:fldChar w:fldCharType="begin"/>
      </w:r>
      <w:r>
        <w:instrText xml:space="preserve"> REF _Ref453943401 \h </w:instrText>
      </w:r>
      <w:r w:rsidR="0037714E">
        <w:instrText xml:space="preserve"> \* MERGEFORMAT </w:instrText>
      </w:r>
      <w:r>
        <w:fldChar w:fldCharType="separate"/>
      </w:r>
      <w:r>
        <w:t xml:space="preserve">Graph </w:t>
      </w:r>
      <w:r>
        <w:rPr>
          <w:noProof/>
        </w:rPr>
        <w:t>5</w:t>
      </w:r>
      <w:r>
        <w:fldChar w:fldCharType="end"/>
      </w:r>
      <w:r>
        <w:t xml:space="preserve"> presents the results obtained when the </w:t>
      </w:r>
      <w:r w:rsidR="000E6B99">
        <w:t>numerous</w:t>
      </w:r>
      <w:r>
        <w:t xml:space="preserve"> </w:t>
      </w:r>
      <w:r w:rsidR="000E6B99">
        <w:t>final</w:t>
      </w:r>
      <w:r>
        <w:t xml:space="preserve"> imagens were compared with the reference image through the “rmse.exe”</w:t>
      </w:r>
      <w:r w:rsidR="000E6B99">
        <w:t xml:space="preserve"> program from PBRT project. This graph proves just this point, were between samplers the RMSE variance is insignificant, but between surface integrators it is not.</w:t>
      </w:r>
    </w:p>
    <w:p w14:paraId="054A1AFE" w14:textId="77777777" w:rsidR="009220E7" w:rsidRDefault="009220E7" w:rsidP="009F2B42"/>
    <w:p w14:paraId="06FA29C4" w14:textId="71B3D568" w:rsidR="009220E7" w:rsidRPr="009220E7" w:rsidRDefault="009220E7" w:rsidP="009F2B42">
      <w:pPr>
        <w:rPr>
          <w:lang w:val="pt-PT"/>
        </w:rPr>
      </w:pPr>
      <w:proofErr w:type="gramStart"/>
      <w:r w:rsidRPr="009220E7">
        <w:rPr>
          <w:lang w:val="pt-PT"/>
        </w:rPr>
        <w:t>_____-----  falta</w:t>
      </w:r>
      <w:proofErr w:type="gramEnd"/>
      <w:r w:rsidRPr="009220E7">
        <w:rPr>
          <w:lang w:val="pt-PT"/>
        </w:rPr>
        <w:t xml:space="preserve"> falar dos seguintes pontos:</w:t>
      </w:r>
    </w:p>
    <w:p w14:paraId="34B346E8" w14:textId="77777777" w:rsidR="009220E7" w:rsidRPr="00C54F98" w:rsidRDefault="009220E7" w:rsidP="009220E7">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proofErr w:type="spellStart"/>
      <w:r w:rsidRPr="00C54F98">
        <w:rPr>
          <w:rFonts w:ascii="Helvetica" w:eastAsia="Times New Roman" w:hAnsi="Helvetica" w:cs="Helvetica"/>
          <w:color w:val="333333"/>
          <w:sz w:val="24"/>
          <w:szCs w:val="24"/>
        </w:rPr>
        <w:t>espirito</w:t>
      </w:r>
      <w:proofErr w:type="spellEnd"/>
      <w:r w:rsidRPr="00C54F98">
        <w:rPr>
          <w:rFonts w:ascii="Helvetica" w:eastAsia="Times New Roman" w:hAnsi="Helvetica" w:cs="Helvetica"/>
          <w:color w:val="333333"/>
          <w:sz w:val="24"/>
          <w:szCs w:val="24"/>
        </w:rPr>
        <w:t xml:space="preserve"> </w:t>
      </w:r>
      <w:proofErr w:type="spellStart"/>
      <w:r w:rsidRPr="00C54F98">
        <w:rPr>
          <w:rFonts w:ascii="Helvetica" w:eastAsia="Times New Roman" w:hAnsi="Helvetica" w:cs="Helvetica"/>
          <w:color w:val="333333"/>
          <w:sz w:val="24"/>
          <w:szCs w:val="24"/>
        </w:rPr>
        <w:t>critico</w:t>
      </w:r>
      <w:proofErr w:type="spellEnd"/>
      <w:r w:rsidRPr="00C54F98">
        <w:rPr>
          <w:rFonts w:ascii="Helvetica" w:eastAsia="Times New Roman" w:hAnsi="Helvetica" w:cs="Helvetica"/>
          <w:color w:val="333333"/>
          <w:sz w:val="24"/>
          <w:szCs w:val="24"/>
        </w:rPr>
        <w:t>!</w:t>
      </w:r>
    </w:p>
    <w:p w14:paraId="5CB3F3D8" w14:textId="77777777" w:rsidR="009220E7" w:rsidRPr="00C54F98" w:rsidRDefault="009220E7" w:rsidP="009220E7">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trade of entre X e Y</w:t>
      </w:r>
    </w:p>
    <w:p w14:paraId="309C27E9" w14:textId="75B59DEE" w:rsid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sidRPr="00C54F98">
        <w:rPr>
          <w:rFonts w:ascii="Helvetica" w:eastAsia="Times New Roman" w:hAnsi="Helvetica" w:cs="Helvetica"/>
          <w:color w:val="333333"/>
          <w:sz w:val="24"/>
          <w:szCs w:val="24"/>
          <w:lang w:val="pt-PT"/>
        </w:rPr>
        <w:t>refletir sobre os resultados obtidos e porque</w:t>
      </w:r>
    </w:p>
    <w:p w14:paraId="5378B77C" w14:textId="414653E0" w:rsid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Pr>
          <w:rFonts w:ascii="Helvetica" w:eastAsia="Times New Roman" w:hAnsi="Helvetica" w:cs="Helvetica"/>
          <w:color w:val="333333"/>
          <w:sz w:val="24"/>
          <w:szCs w:val="24"/>
          <w:lang w:val="pt-PT"/>
        </w:rPr>
        <w:t xml:space="preserve">falar sobre a </w:t>
      </w:r>
      <w:proofErr w:type="spellStart"/>
      <w:r>
        <w:rPr>
          <w:rFonts w:ascii="Helvetica" w:eastAsia="Times New Roman" w:hAnsi="Helvetica" w:cs="Helvetica"/>
          <w:color w:val="333333"/>
          <w:sz w:val="24"/>
          <w:szCs w:val="24"/>
          <w:lang w:val="pt-PT"/>
        </w:rPr>
        <w:t>adaptive</w:t>
      </w:r>
      <w:proofErr w:type="spellEnd"/>
      <w:r>
        <w:rPr>
          <w:rFonts w:ascii="Helvetica" w:eastAsia="Times New Roman" w:hAnsi="Helvetica" w:cs="Helvetica"/>
          <w:color w:val="333333"/>
          <w:sz w:val="24"/>
          <w:szCs w:val="24"/>
          <w:lang w:val="pt-PT"/>
        </w:rPr>
        <w:t xml:space="preserve"> do </w:t>
      </w:r>
      <w:proofErr w:type="spellStart"/>
      <w:r>
        <w:rPr>
          <w:rFonts w:ascii="Helvetica" w:eastAsia="Times New Roman" w:hAnsi="Helvetica" w:cs="Helvetica"/>
          <w:color w:val="333333"/>
          <w:sz w:val="24"/>
          <w:szCs w:val="24"/>
          <w:lang w:val="pt-PT"/>
        </w:rPr>
        <w:t>photon</w:t>
      </w:r>
      <w:proofErr w:type="spellEnd"/>
      <w:r>
        <w:rPr>
          <w:rFonts w:ascii="Helvetica" w:eastAsia="Times New Roman" w:hAnsi="Helvetica" w:cs="Helvetica"/>
          <w:color w:val="333333"/>
          <w:sz w:val="24"/>
          <w:szCs w:val="24"/>
          <w:lang w:val="pt-PT"/>
        </w:rPr>
        <w:t xml:space="preserve"> </w:t>
      </w:r>
      <w:proofErr w:type="spellStart"/>
      <w:r>
        <w:rPr>
          <w:rFonts w:ascii="Helvetica" w:eastAsia="Times New Roman" w:hAnsi="Helvetica" w:cs="Helvetica"/>
          <w:color w:val="333333"/>
          <w:sz w:val="24"/>
          <w:szCs w:val="24"/>
          <w:lang w:val="pt-PT"/>
        </w:rPr>
        <w:t>map</w:t>
      </w:r>
      <w:proofErr w:type="spellEnd"/>
      <w:r>
        <w:rPr>
          <w:rFonts w:ascii="Helvetica" w:eastAsia="Times New Roman" w:hAnsi="Helvetica" w:cs="Helvetica"/>
          <w:color w:val="333333"/>
          <w:sz w:val="24"/>
          <w:szCs w:val="24"/>
          <w:lang w:val="pt-PT"/>
        </w:rPr>
        <w:t xml:space="preserve"> com </w:t>
      </w:r>
      <w:proofErr w:type="spellStart"/>
      <w:r>
        <w:rPr>
          <w:rFonts w:ascii="Helvetica" w:eastAsia="Times New Roman" w:hAnsi="Helvetica" w:cs="Helvetica"/>
          <w:color w:val="333333"/>
          <w:sz w:val="24"/>
          <w:szCs w:val="24"/>
          <w:lang w:val="pt-PT"/>
        </w:rPr>
        <w:t>photoes</w:t>
      </w:r>
      <w:proofErr w:type="spellEnd"/>
      <w:r>
        <w:rPr>
          <w:rFonts w:ascii="Helvetica" w:eastAsia="Times New Roman" w:hAnsi="Helvetica" w:cs="Helvetica"/>
          <w:color w:val="333333"/>
          <w:sz w:val="24"/>
          <w:szCs w:val="24"/>
          <w:lang w:val="pt-PT"/>
        </w:rPr>
        <w:t xml:space="preserve"> cáusticos (não fizemos)</w:t>
      </w:r>
    </w:p>
    <w:p w14:paraId="6B9153BC" w14:textId="077B2F1F" w:rsid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Pr>
          <w:rFonts w:ascii="Helvetica" w:eastAsia="Times New Roman" w:hAnsi="Helvetica" w:cs="Helvetica"/>
          <w:color w:val="333333"/>
          <w:sz w:val="24"/>
          <w:szCs w:val="24"/>
          <w:lang w:val="pt-PT"/>
        </w:rPr>
        <w:t xml:space="preserve">problemas que tivemos (falar do </w:t>
      </w:r>
      <w:proofErr w:type="spellStart"/>
      <w:r>
        <w:rPr>
          <w:rFonts w:ascii="Helvetica" w:eastAsia="Times New Roman" w:hAnsi="Helvetica" w:cs="Helvetica"/>
          <w:color w:val="333333"/>
          <w:sz w:val="24"/>
          <w:szCs w:val="24"/>
          <w:lang w:val="pt-PT"/>
        </w:rPr>
        <w:t>metropolis</w:t>
      </w:r>
      <w:proofErr w:type="spellEnd"/>
      <w:r>
        <w:rPr>
          <w:rFonts w:ascii="Helvetica" w:eastAsia="Times New Roman" w:hAnsi="Helvetica" w:cs="Helvetica"/>
          <w:color w:val="333333"/>
          <w:sz w:val="24"/>
          <w:szCs w:val="24"/>
          <w:lang w:val="pt-PT"/>
        </w:rPr>
        <w:t>)</w:t>
      </w:r>
    </w:p>
    <w:p w14:paraId="420C8687" w14:textId="70C66E1C" w:rsidR="009220E7" w:rsidRP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Pr>
          <w:rFonts w:ascii="Helvetica" w:eastAsia="Times New Roman" w:hAnsi="Helvetica" w:cs="Helvetica"/>
          <w:color w:val="333333"/>
          <w:sz w:val="24"/>
          <w:szCs w:val="24"/>
          <w:lang w:val="pt-PT"/>
        </w:rPr>
        <w:t>trabalho futuro</w:t>
      </w:r>
    </w:p>
    <w:p w14:paraId="1B0EE6BA" w14:textId="77777777" w:rsidR="009220E7" w:rsidRPr="009220E7" w:rsidRDefault="009220E7" w:rsidP="009F2B42">
      <w:pPr>
        <w:rPr>
          <w:lang w:val="pt-PT"/>
        </w:rPr>
      </w:pPr>
    </w:p>
    <w:p w14:paraId="4620ED1D" w14:textId="77777777" w:rsidR="009220E7" w:rsidRPr="009220E7" w:rsidRDefault="009220E7" w:rsidP="009F2B42">
      <w:pPr>
        <w:rPr>
          <w:lang w:val="pt-PT"/>
        </w:rPr>
      </w:pPr>
    </w:p>
    <w:p w14:paraId="6F7B89C7" w14:textId="7374C5C5" w:rsidR="009F2B42" w:rsidRPr="009220E7" w:rsidRDefault="009F2B42" w:rsidP="009F2B42">
      <w:pPr>
        <w:rPr>
          <w:lang w:val="pt-PT"/>
        </w:rPr>
      </w:pPr>
      <w:r>
        <w:rPr>
          <w:noProof/>
          <w:lang w:val="pt-PT" w:eastAsia="pt-PT"/>
        </w:rPr>
        <w:lastRenderedPageBreak/>
        <mc:AlternateContent>
          <mc:Choice Requires="wpg">
            <w:drawing>
              <wp:anchor distT="0" distB="0" distL="114300" distR="114300" simplePos="0" relativeHeight="251740160" behindDoc="0" locked="0" layoutInCell="1" allowOverlap="1" wp14:anchorId="61D3F98C" wp14:editId="5CEC5956">
                <wp:simplePos x="0" y="0"/>
                <wp:positionH relativeFrom="column">
                  <wp:posOffset>300990</wp:posOffset>
                </wp:positionH>
                <wp:positionV relativeFrom="paragraph">
                  <wp:posOffset>272415</wp:posOffset>
                </wp:positionV>
                <wp:extent cx="5000625" cy="3373120"/>
                <wp:effectExtent l="0" t="0" r="9525" b="0"/>
                <wp:wrapTopAndBottom/>
                <wp:docPr id="73" name="Group 73"/>
                <wp:cNvGraphicFramePr/>
                <a:graphic xmlns:a="http://schemas.openxmlformats.org/drawingml/2006/main">
                  <a:graphicData uri="http://schemas.microsoft.com/office/word/2010/wordprocessingGroup">
                    <wpg:wgp>
                      <wpg:cNvGrpSpPr/>
                      <wpg:grpSpPr>
                        <a:xfrm>
                          <a:off x="0" y="0"/>
                          <a:ext cx="5000625" cy="3373120"/>
                          <a:chOff x="0" y="0"/>
                          <a:chExt cx="5000625" cy="3373120"/>
                        </a:xfrm>
                      </wpg:grpSpPr>
                      <wpg:graphicFrame>
                        <wpg:cNvPr id="56" name="Chart 56"/>
                        <wpg:cNvFrPr/>
                        <wpg:xfrm>
                          <a:off x="0" y="0"/>
                          <a:ext cx="5000625" cy="3061970"/>
                        </wpg:xfrm>
                        <a:graphic>
                          <a:graphicData uri="http://schemas.openxmlformats.org/drawingml/2006/chart">
                            <c:chart xmlns:c="http://schemas.openxmlformats.org/drawingml/2006/chart" xmlns:r="http://schemas.openxmlformats.org/officeDocument/2006/relationships" r:id="rId74"/>
                          </a:graphicData>
                        </a:graphic>
                      </wpg:graphicFrame>
                      <wps:wsp>
                        <wps:cNvPr id="63" name="Text Box 63"/>
                        <wps:cNvSpPr txBox="1"/>
                        <wps:spPr>
                          <a:xfrm>
                            <a:off x="0" y="3114675"/>
                            <a:ext cx="5000625" cy="258445"/>
                          </a:xfrm>
                          <a:prstGeom prst="rect">
                            <a:avLst/>
                          </a:prstGeom>
                          <a:solidFill>
                            <a:prstClr val="white"/>
                          </a:solidFill>
                          <a:ln>
                            <a:noFill/>
                          </a:ln>
                          <a:effectLst/>
                        </wps:spPr>
                        <wps:txbx>
                          <w:txbxContent>
                            <w:p w14:paraId="52C83924" w14:textId="78FF21A1" w:rsidR="0037714E" w:rsidRPr="00274A86" w:rsidRDefault="0037714E" w:rsidP="0037714E">
                              <w:pPr>
                                <w:pStyle w:val="Legenda"/>
                                <w:jc w:val="center"/>
                                <w:rPr>
                                  <w:noProof/>
                                </w:rPr>
                              </w:pPr>
                              <w:bookmarkStart w:id="278" w:name="_Ref453943401"/>
                              <w:r>
                                <w:t xml:space="preserve">Graph </w:t>
                              </w:r>
                              <w:r w:rsidR="00A17615">
                                <w:fldChar w:fldCharType="begin"/>
                              </w:r>
                              <w:r w:rsidR="00A17615">
                                <w:instrText xml:space="preserve"> SEQ Graph \* ARABIC </w:instrText>
                              </w:r>
                              <w:r w:rsidR="00A17615">
                                <w:fldChar w:fldCharType="separate"/>
                              </w:r>
                              <w:r>
                                <w:rPr>
                                  <w:noProof/>
                                </w:rPr>
                                <w:t>5</w:t>
                              </w:r>
                              <w:r w:rsidR="00A17615">
                                <w:rPr>
                                  <w:noProof/>
                                </w:rPr>
                                <w:fldChar w:fldCharType="end"/>
                              </w:r>
                              <w:bookmarkEnd w:id="278"/>
                              <w:r>
                                <w:t>. RMSE comparison between surface integrators and samplers.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61D3F98C" id="Group 73" o:spid="_x0000_s1089" style="position:absolute;left:0;text-align:left;margin-left:23.7pt;margin-top:21.45pt;width:393.75pt;height:265.6pt;z-index:251740160" coordsize="50006,33731" o:gfxdata="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">
                <v:shape id="Chart 56" o:spid="_x0000_s1090" type="#_x0000_t75" style="position:absolute;left:-60;top:-60;width:50108;height:307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">
                  <v:imagedata r:id="rId75" o:title=""/>
                  <o:lock v:ext="edit" aspectratio="f"/>
                </v:shape>
                <v:shape id="Text Box 63" o:spid="_x0000_s1091" type="#_x0000_t202" style="position:absolute;top:31146;width:500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52C83924" w14:textId="78FF21A1" w:rsidR="0037714E" w:rsidRPr="00274A86" w:rsidRDefault="0037714E" w:rsidP="0037714E">
                        <w:pPr>
                          <w:pStyle w:val="Legenda"/>
                          <w:jc w:val="center"/>
                          <w:rPr>
                            <w:noProof/>
                          </w:rPr>
                        </w:pPr>
                        <w:bookmarkStart w:id="366" w:name="_Ref453943401"/>
                        <w:r>
                          <w:t xml:space="preserve">Graph </w:t>
                        </w:r>
                        <w:fldSimple w:instr=" SEQ Graph \* ARABIC ">
                          <w:r>
                            <w:rPr>
                              <w:noProof/>
                            </w:rPr>
                            <w:t>5</w:t>
                          </w:r>
                        </w:fldSimple>
                        <w:bookmarkEnd w:id="366"/>
                        <w:r>
                          <w:t>. RMSE comparison between surface integrators and samplers.</w:t>
                        </w:r>
                      </w:p>
                    </w:txbxContent>
                  </v:textbox>
                </v:shape>
                <w10:wrap type="topAndBottom"/>
              </v:group>
              <o:OLEObject Type="Embed" ProgID="Excel.Chart.8" ShapeID="Chart 56" DrawAspect="Content" ObjectID="_1527691980" r:id="rId76">
                <o:FieldCodes>\s</o:FieldCodes>
              </o:OLEObject>
            </w:pict>
          </mc:Fallback>
        </mc:AlternateContent>
      </w:r>
    </w:p>
    <w:p w14:paraId="11D07F5B" w14:textId="71397471" w:rsidR="009F2B42" w:rsidRPr="009220E7" w:rsidRDefault="009F2B42" w:rsidP="009F2B42">
      <w:pPr>
        <w:rPr>
          <w:lang w:val="pt-PT"/>
        </w:rPr>
      </w:pPr>
    </w:p>
    <w:p w14:paraId="06B26EF9" w14:textId="77777777" w:rsidR="009F2B42" w:rsidRPr="009220E7" w:rsidRDefault="009F2B42" w:rsidP="009F2B42">
      <w:pPr>
        <w:rPr>
          <w:lang w:val="pt-PT"/>
        </w:rPr>
      </w:pPr>
    </w:p>
    <w:sectPr w:rsidR="009F2B42" w:rsidRPr="009220E7" w:rsidSect="00783123">
      <w:headerReference w:type="default" r:id="rId77"/>
      <w:footerReference w:type="default" r:id="rId7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E2EDC9" w14:textId="77777777" w:rsidR="00A17615" w:rsidRDefault="00A17615" w:rsidP="00783123">
      <w:pPr>
        <w:spacing w:after="0" w:line="240" w:lineRule="auto"/>
      </w:pPr>
      <w:r>
        <w:separator/>
      </w:r>
    </w:p>
  </w:endnote>
  <w:endnote w:type="continuationSeparator" w:id="0">
    <w:p w14:paraId="24935615" w14:textId="77777777" w:rsidR="00A17615" w:rsidRDefault="00A17615"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33750" w14:textId="2931E416" w:rsidR="0037714E" w:rsidRPr="00783123" w:rsidRDefault="0037714E" w:rsidP="00783123">
    <w:pPr>
      <w:pStyle w:val="Rodap"/>
      <w:jc w:val="right"/>
    </w:pPr>
    <w:r w:rsidRPr="00783123">
      <w:t xml:space="preserve"> </w:t>
    </w:r>
    <w:r w:rsidRPr="00783123">
      <w:fldChar w:fldCharType="begin"/>
    </w:r>
    <w:r w:rsidRPr="00783123">
      <w:instrText>PAGE  \* Arabic  \* MERGEFORMAT</w:instrText>
    </w:r>
    <w:r w:rsidRPr="00783123">
      <w:fldChar w:fldCharType="separate"/>
    </w:r>
    <w:r w:rsidR="00A21FE3">
      <w:rPr>
        <w:noProof/>
      </w:rPr>
      <w:t>27</w:t>
    </w:r>
    <w:r w:rsidRPr="00783123">
      <w:fldChar w:fldCharType="end"/>
    </w:r>
    <w:r w:rsidRPr="00783123">
      <w:t>/</w:t>
    </w:r>
    <w:r w:rsidR="00A17615">
      <w:fldChar w:fldCharType="begin"/>
    </w:r>
    <w:r w:rsidR="00A17615">
      <w:instrText>NUMPAGES \* Arabic \* MERGEFORMAT</w:instrText>
    </w:r>
    <w:r w:rsidR="00A17615">
      <w:fldChar w:fldCharType="separate"/>
    </w:r>
    <w:r w:rsidR="00A21FE3">
      <w:rPr>
        <w:noProof/>
      </w:rPr>
      <w:t>29</w:t>
    </w:r>
    <w:r w:rsidR="00A17615">
      <w:rPr>
        <w:noProof/>
      </w:rPr>
      <w:fldChar w:fldCharType="end"/>
    </w:r>
  </w:p>
  <w:p w14:paraId="74B33751" w14:textId="77777777" w:rsidR="0037714E" w:rsidRPr="00783123" w:rsidRDefault="0037714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41BE02" w14:textId="77777777" w:rsidR="00A17615" w:rsidRDefault="00A17615" w:rsidP="00783123">
      <w:pPr>
        <w:spacing w:after="0" w:line="240" w:lineRule="auto"/>
      </w:pPr>
      <w:r>
        <w:separator/>
      </w:r>
    </w:p>
  </w:footnote>
  <w:footnote w:type="continuationSeparator" w:id="0">
    <w:p w14:paraId="4112811B" w14:textId="77777777" w:rsidR="00A17615" w:rsidRDefault="00A17615" w:rsidP="007831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54B53" w14:textId="294ED1D0" w:rsidR="0037714E" w:rsidRDefault="0037714E">
    <w:pPr>
      <w:pStyle w:val="Cabealho"/>
    </w:pPr>
    <w:ins w:id="279" w:author="Rafael Antunes" w:date="2016-06-17T13:19:00Z">
      <w:r>
        <w:t xml:space="preserve">University of Minho </w:t>
      </w:r>
    </w:ins>
    <w:ins w:id="280" w:author="Rafael Antunes" w:date="2016-06-17T13:18:00Z">
      <w:r>
        <w:ptab w:relativeTo="margin" w:alignment="center" w:leader="none"/>
      </w:r>
      <w:r>
        <w:ptab w:relativeTo="margin" w:alignment="right" w:leader="none"/>
      </w:r>
    </w:ins>
    <w:ins w:id="281" w:author="Rafael Antunes" w:date="2016-06-17T13:19:00Z">
      <w:r w:rsidRPr="0053033D">
        <w:t>Display and Lighting II</w:t>
      </w:r>
    </w:ins>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fael Antunes">
    <w15:presenceInfo w15:providerId="Windows Live" w15:userId="425b80a1a445a5b9"/>
  </w15:person>
  <w15:person w15:author="Bruno Barbosa">
    <w15:presenceInfo w15:providerId="Windows Live" w15:userId="44df289e4f104b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4D18"/>
    <w:rsid w:val="000868C0"/>
    <w:rsid w:val="00090ABB"/>
    <w:rsid w:val="000933CE"/>
    <w:rsid w:val="00097B5A"/>
    <w:rsid w:val="000E6B99"/>
    <w:rsid w:val="000E6D8C"/>
    <w:rsid w:val="001019C6"/>
    <w:rsid w:val="00101E45"/>
    <w:rsid w:val="00103E3A"/>
    <w:rsid w:val="00107ED7"/>
    <w:rsid w:val="0011523E"/>
    <w:rsid w:val="00115CFC"/>
    <w:rsid w:val="00117058"/>
    <w:rsid w:val="00120079"/>
    <w:rsid w:val="00120616"/>
    <w:rsid w:val="00127809"/>
    <w:rsid w:val="001441FF"/>
    <w:rsid w:val="00154C30"/>
    <w:rsid w:val="00160384"/>
    <w:rsid w:val="001712E3"/>
    <w:rsid w:val="001739CD"/>
    <w:rsid w:val="00173C90"/>
    <w:rsid w:val="001741E6"/>
    <w:rsid w:val="00174588"/>
    <w:rsid w:val="00185356"/>
    <w:rsid w:val="00195AA6"/>
    <w:rsid w:val="001A1663"/>
    <w:rsid w:val="001A205D"/>
    <w:rsid w:val="001C41C6"/>
    <w:rsid w:val="001F41AB"/>
    <w:rsid w:val="001F6BDA"/>
    <w:rsid w:val="00247C10"/>
    <w:rsid w:val="00256E47"/>
    <w:rsid w:val="0026697D"/>
    <w:rsid w:val="002672E4"/>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06B0"/>
    <w:rsid w:val="003250DB"/>
    <w:rsid w:val="0033088D"/>
    <w:rsid w:val="003515BC"/>
    <w:rsid w:val="00353C55"/>
    <w:rsid w:val="003626F3"/>
    <w:rsid w:val="00375A17"/>
    <w:rsid w:val="0037714E"/>
    <w:rsid w:val="003810DA"/>
    <w:rsid w:val="00392884"/>
    <w:rsid w:val="0039429D"/>
    <w:rsid w:val="003A4309"/>
    <w:rsid w:val="003E28C5"/>
    <w:rsid w:val="00403796"/>
    <w:rsid w:val="00434AB1"/>
    <w:rsid w:val="00456763"/>
    <w:rsid w:val="0046070E"/>
    <w:rsid w:val="00473162"/>
    <w:rsid w:val="0048036C"/>
    <w:rsid w:val="00482825"/>
    <w:rsid w:val="004A1236"/>
    <w:rsid w:val="004B4522"/>
    <w:rsid w:val="004B7525"/>
    <w:rsid w:val="004C02A8"/>
    <w:rsid w:val="004E7102"/>
    <w:rsid w:val="004F1C42"/>
    <w:rsid w:val="00501018"/>
    <w:rsid w:val="005012E4"/>
    <w:rsid w:val="005068E8"/>
    <w:rsid w:val="00511457"/>
    <w:rsid w:val="0052065C"/>
    <w:rsid w:val="005230A8"/>
    <w:rsid w:val="0052505F"/>
    <w:rsid w:val="0053033D"/>
    <w:rsid w:val="00540DEF"/>
    <w:rsid w:val="00545C25"/>
    <w:rsid w:val="005537AC"/>
    <w:rsid w:val="00556009"/>
    <w:rsid w:val="00564C47"/>
    <w:rsid w:val="005A380F"/>
    <w:rsid w:val="005A43BB"/>
    <w:rsid w:val="005C2BBE"/>
    <w:rsid w:val="005C33BD"/>
    <w:rsid w:val="005D310F"/>
    <w:rsid w:val="005E0802"/>
    <w:rsid w:val="006034F4"/>
    <w:rsid w:val="00610581"/>
    <w:rsid w:val="00614115"/>
    <w:rsid w:val="00615A86"/>
    <w:rsid w:val="00620F1B"/>
    <w:rsid w:val="006232F3"/>
    <w:rsid w:val="00626F64"/>
    <w:rsid w:val="00644E9E"/>
    <w:rsid w:val="006523B7"/>
    <w:rsid w:val="00673C93"/>
    <w:rsid w:val="00681D59"/>
    <w:rsid w:val="006C2DEE"/>
    <w:rsid w:val="006D7078"/>
    <w:rsid w:val="00706B33"/>
    <w:rsid w:val="00742870"/>
    <w:rsid w:val="00752B41"/>
    <w:rsid w:val="00764164"/>
    <w:rsid w:val="00771B70"/>
    <w:rsid w:val="00783123"/>
    <w:rsid w:val="007910F5"/>
    <w:rsid w:val="007939F7"/>
    <w:rsid w:val="007954F5"/>
    <w:rsid w:val="00796D67"/>
    <w:rsid w:val="007A0616"/>
    <w:rsid w:val="007B2009"/>
    <w:rsid w:val="007D211C"/>
    <w:rsid w:val="007F3E87"/>
    <w:rsid w:val="007F60E3"/>
    <w:rsid w:val="00812AD9"/>
    <w:rsid w:val="00817D4A"/>
    <w:rsid w:val="00824EAB"/>
    <w:rsid w:val="0083118C"/>
    <w:rsid w:val="0083185D"/>
    <w:rsid w:val="00871349"/>
    <w:rsid w:val="00871A89"/>
    <w:rsid w:val="00872400"/>
    <w:rsid w:val="0087723E"/>
    <w:rsid w:val="00885B9E"/>
    <w:rsid w:val="0088647D"/>
    <w:rsid w:val="0088681A"/>
    <w:rsid w:val="00897136"/>
    <w:rsid w:val="008A2BBC"/>
    <w:rsid w:val="008A58AE"/>
    <w:rsid w:val="008B0195"/>
    <w:rsid w:val="008D568B"/>
    <w:rsid w:val="008D7FE1"/>
    <w:rsid w:val="008E6539"/>
    <w:rsid w:val="008F2457"/>
    <w:rsid w:val="009220E7"/>
    <w:rsid w:val="0092307C"/>
    <w:rsid w:val="00923314"/>
    <w:rsid w:val="0092337F"/>
    <w:rsid w:val="0092365F"/>
    <w:rsid w:val="009417C8"/>
    <w:rsid w:val="009559E3"/>
    <w:rsid w:val="00962668"/>
    <w:rsid w:val="009666DD"/>
    <w:rsid w:val="0097148B"/>
    <w:rsid w:val="009740C4"/>
    <w:rsid w:val="009767E4"/>
    <w:rsid w:val="00980BF2"/>
    <w:rsid w:val="00982DAB"/>
    <w:rsid w:val="00992665"/>
    <w:rsid w:val="00994BAA"/>
    <w:rsid w:val="00996B82"/>
    <w:rsid w:val="00996C2A"/>
    <w:rsid w:val="009A5DDF"/>
    <w:rsid w:val="009A66B8"/>
    <w:rsid w:val="009C6D92"/>
    <w:rsid w:val="009E0AF3"/>
    <w:rsid w:val="009E3222"/>
    <w:rsid w:val="009F2B42"/>
    <w:rsid w:val="00A04F0A"/>
    <w:rsid w:val="00A058B8"/>
    <w:rsid w:val="00A126E5"/>
    <w:rsid w:val="00A17615"/>
    <w:rsid w:val="00A21FE3"/>
    <w:rsid w:val="00A22E28"/>
    <w:rsid w:val="00A23BAE"/>
    <w:rsid w:val="00A316C7"/>
    <w:rsid w:val="00A405BE"/>
    <w:rsid w:val="00A4243A"/>
    <w:rsid w:val="00A52AD1"/>
    <w:rsid w:val="00A5516E"/>
    <w:rsid w:val="00A6007C"/>
    <w:rsid w:val="00A73155"/>
    <w:rsid w:val="00A76C7B"/>
    <w:rsid w:val="00A8451C"/>
    <w:rsid w:val="00A85F30"/>
    <w:rsid w:val="00A92AF6"/>
    <w:rsid w:val="00AA06C2"/>
    <w:rsid w:val="00AB2714"/>
    <w:rsid w:val="00AC4FE1"/>
    <w:rsid w:val="00AD0F38"/>
    <w:rsid w:val="00AD41C6"/>
    <w:rsid w:val="00AD470C"/>
    <w:rsid w:val="00AD67C9"/>
    <w:rsid w:val="00AD7D0C"/>
    <w:rsid w:val="00AD7DA7"/>
    <w:rsid w:val="00AE3B75"/>
    <w:rsid w:val="00AE3DA8"/>
    <w:rsid w:val="00AE6967"/>
    <w:rsid w:val="00B06EAF"/>
    <w:rsid w:val="00B13830"/>
    <w:rsid w:val="00B1691F"/>
    <w:rsid w:val="00B35C90"/>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098D"/>
    <w:rsid w:val="00BF4534"/>
    <w:rsid w:val="00BF7E9F"/>
    <w:rsid w:val="00C03578"/>
    <w:rsid w:val="00C11BC3"/>
    <w:rsid w:val="00C12351"/>
    <w:rsid w:val="00C125F8"/>
    <w:rsid w:val="00C1328D"/>
    <w:rsid w:val="00C2504F"/>
    <w:rsid w:val="00C26A0A"/>
    <w:rsid w:val="00C4004A"/>
    <w:rsid w:val="00C41B69"/>
    <w:rsid w:val="00C44478"/>
    <w:rsid w:val="00C4473C"/>
    <w:rsid w:val="00C454AB"/>
    <w:rsid w:val="00C54F71"/>
    <w:rsid w:val="00C54F98"/>
    <w:rsid w:val="00C63505"/>
    <w:rsid w:val="00C637C6"/>
    <w:rsid w:val="00C700EA"/>
    <w:rsid w:val="00C7175A"/>
    <w:rsid w:val="00C74E32"/>
    <w:rsid w:val="00C76E6C"/>
    <w:rsid w:val="00C82465"/>
    <w:rsid w:val="00C8489B"/>
    <w:rsid w:val="00C855AA"/>
    <w:rsid w:val="00C868E4"/>
    <w:rsid w:val="00C96641"/>
    <w:rsid w:val="00CA09C1"/>
    <w:rsid w:val="00CB0478"/>
    <w:rsid w:val="00CB0B46"/>
    <w:rsid w:val="00CB4495"/>
    <w:rsid w:val="00CC4D50"/>
    <w:rsid w:val="00CC5374"/>
    <w:rsid w:val="00CE7D20"/>
    <w:rsid w:val="00CF0272"/>
    <w:rsid w:val="00D035AF"/>
    <w:rsid w:val="00D051CD"/>
    <w:rsid w:val="00D1300F"/>
    <w:rsid w:val="00D13FF0"/>
    <w:rsid w:val="00D17040"/>
    <w:rsid w:val="00D27887"/>
    <w:rsid w:val="00D367C3"/>
    <w:rsid w:val="00D37ADD"/>
    <w:rsid w:val="00D46ECF"/>
    <w:rsid w:val="00D52647"/>
    <w:rsid w:val="00D607A3"/>
    <w:rsid w:val="00D64ECF"/>
    <w:rsid w:val="00D66D3A"/>
    <w:rsid w:val="00D73663"/>
    <w:rsid w:val="00D744CD"/>
    <w:rsid w:val="00D77645"/>
    <w:rsid w:val="00D77C59"/>
    <w:rsid w:val="00D8166D"/>
    <w:rsid w:val="00D8753F"/>
    <w:rsid w:val="00D950C5"/>
    <w:rsid w:val="00DA197E"/>
    <w:rsid w:val="00DB24A7"/>
    <w:rsid w:val="00DB50B5"/>
    <w:rsid w:val="00DB6A74"/>
    <w:rsid w:val="00DB7F38"/>
    <w:rsid w:val="00DC5C5F"/>
    <w:rsid w:val="00DD2CBC"/>
    <w:rsid w:val="00DD3B43"/>
    <w:rsid w:val="00DD5429"/>
    <w:rsid w:val="00DD59B4"/>
    <w:rsid w:val="00DD6823"/>
    <w:rsid w:val="00DD7CD9"/>
    <w:rsid w:val="00DF6907"/>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27EDD"/>
    <w:rsid w:val="00F32706"/>
    <w:rsid w:val="00F50890"/>
    <w:rsid w:val="00F568E8"/>
    <w:rsid w:val="00F61F55"/>
    <w:rsid w:val="00F820C9"/>
    <w:rsid w:val="00F82EFA"/>
    <w:rsid w:val="00F839D5"/>
    <w:rsid w:val="00F85652"/>
    <w:rsid w:val="00F860EE"/>
    <w:rsid w:val="00F920A4"/>
    <w:rsid w:val="00F95098"/>
    <w:rsid w:val="00FA2BB6"/>
    <w:rsid w:val="00FA528B"/>
    <w:rsid w:val="00FB2A07"/>
    <w:rsid w:val="00FD38A6"/>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Cabealho1">
    <w:name w:val="heading 1"/>
    <w:basedOn w:val="Normal"/>
    <w:next w:val="Normal"/>
    <w:link w:val="Cabealho1Carte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Cabealho2">
    <w:name w:val="heading 2"/>
    <w:basedOn w:val="Normal"/>
    <w:next w:val="Normal"/>
    <w:link w:val="Cabealho2Carte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Cabealho3">
    <w:name w:val="heading 3"/>
    <w:basedOn w:val="Normal"/>
    <w:next w:val="Normal"/>
    <w:link w:val="Cabealho3Carte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9E0AF3"/>
    <w:rPr>
      <w:rFonts w:ascii="Times New Roman" w:eastAsiaTheme="majorEastAsia" w:hAnsi="Times New Roman" w:cstheme="majorBidi"/>
      <w:b/>
      <w:sz w:val="44"/>
      <w:szCs w:val="32"/>
    </w:rPr>
  </w:style>
  <w:style w:type="character" w:customStyle="1" w:styleId="Cabealho2Carter">
    <w:name w:val="Cabeçalho 2 Caráter"/>
    <w:basedOn w:val="Tipodeletrapredefinidodopargrafo"/>
    <w:link w:val="Cabealho2"/>
    <w:uiPriority w:val="9"/>
    <w:rsid w:val="00FA528B"/>
    <w:rPr>
      <w:rFonts w:ascii="Times New Roman" w:eastAsiaTheme="majorEastAsia" w:hAnsi="Times New Roman" w:cstheme="majorBidi"/>
      <w:b/>
      <w:sz w:val="32"/>
      <w:szCs w:val="26"/>
    </w:rPr>
  </w:style>
  <w:style w:type="paragraph" w:styleId="Legenda">
    <w:name w:val="caption"/>
    <w:basedOn w:val="Normal"/>
    <w:next w:val="Normal"/>
    <w:uiPriority w:val="35"/>
    <w:unhideWhenUsed/>
    <w:qFormat/>
    <w:rsid w:val="00996C2A"/>
    <w:pPr>
      <w:spacing w:after="200" w:line="240" w:lineRule="auto"/>
    </w:pPr>
    <w:rPr>
      <w:b/>
      <w:iCs/>
      <w:sz w:val="18"/>
      <w:szCs w:val="18"/>
    </w:rPr>
  </w:style>
  <w:style w:type="paragraph" w:styleId="Cabealho">
    <w:name w:val="header"/>
    <w:basedOn w:val="Normal"/>
    <w:link w:val="CabealhoCarter"/>
    <w:uiPriority w:val="99"/>
    <w:unhideWhenUsed/>
    <w:rsid w:val="00783123"/>
    <w:pPr>
      <w:tabs>
        <w:tab w:val="center" w:pos="4419"/>
        <w:tab w:val="right" w:pos="8838"/>
      </w:tabs>
      <w:spacing w:after="0" w:line="240" w:lineRule="auto"/>
    </w:pPr>
  </w:style>
  <w:style w:type="character" w:customStyle="1" w:styleId="CabealhoCarter">
    <w:name w:val="Cabeçalho Caráter"/>
    <w:basedOn w:val="Tipodeletrapredefinidodopargrafo"/>
    <w:link w:val="Cabealho"/>
    <w:uiPriority w:val="99"/>
    <w:rsid w:val="00783123"/>
  </w:style>
  <w:style w:type="paragraph" w:styleId="Rodap">
    <w:name w:val="footer"/>
    <w:basedOn w:val="Normal"/>
    <w:link w:val="RodapCarter"/>
    <w:uiPriority w:val="99"/>
    <w:unhideWhenUsed/>
    <w:rsid w:val="00783123"/>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783123"/>
  </w:style>
  <w:style w:type="paragraph" w:styleId="Subttulo">
    <w:name w:val="Subtitle"/>
    <w:basedOn w:val="Normal"/>
    <w:next w:val="Normal"/>
    <w:link w:val="SubttuloCarter"/>
    <w:uiPriority w:val="11"/>
    <w:qFormat/>
    <w:rsid w:val="00783123"/>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783123"/>
    <w:rPr>
      <w:rFonts w:eastAsiaTheme="minorEastAsia"/>
      <w:color w:val="5A5A5A" w:themeColor="text1" w:themeTint="A5"/>
      <w:spacing w:val="15"/>
    </w:rPr>
  </w:style>
  <w:style w:type="character" w:styleId="RefernciaDiscreta">
    <w:name w:val="Subtle Reference"/>
    <w:uiPriority w:val="31"/>
    <w:qFormat/>
    <w:rsid w:val="002672E4"/>
    <w:rPr>
      <w:rFonts w:asciiTheme="minorHAnsi" w:hAnsiTheme="minorHAnsi"/>
      <w:b w:val="0"/>
      <w:i w:val="0"/>
      <w:smallCaps/>
      <w:color w:val="auto"/>
      <w:sz w:val="22"/>
    </w:rPr>
  </w:style>
  <w:style w:type="paragraph" w:styleId="PargrafodaLista">
    <w:name w:val="List Paragraph"/>
    <w:basedOn w:val="Normal"/>
    <w:uiPriority w:val="34"/>
    <w:qFormat/>
    <w:rsid w:val="0092365F"/>
    <w:pPr>
      <w:ind w:left="720"/>
      <w:contextualSpacing/>
    </w:pPr>
  </w:style>
  <w:style w:type="paragraph" w:styleId="Cabealhodondice">
    <w:name w:val="TOC Heading"/>
    <w:basedOn w:val="Cabealho1"/>
    <w:next w:val="Normal"/>
    <w:uiPriority w:val="39"/>
    <w:unhideWhenUsed/>
    <w:qFormat/>
    <w:rsid w:val="00B7648B"/>
    <w:pPr>
      <w:spacing w:line="259" w:lineRule="auto"/>
      <w:jc w:val="left"/>
      <w:outlineLvl w:val="9"/>
    </w:pPr>
    <w:rPr>
      <w:b w:val="0"/>
      <w:sz w:val="32"/>
    </w:rPr>
  </w:style>
  <w:style w:type="paragraph" w:styleId="ndice1">
    <w:name w:val="toc 1"/>
    <w:basedOn w:val="Normal"/>
    <w:next w:val="Normal"/>
    <w:autoRedefine/>
    <w:uiPriority w:val="39"/>
    <w:unhideWhenUsed/>
    <w:rsid w:val="00D950C5"/>
    <w:pPr>
      <w:tabs>
        <w:tab w:val="right" w:leader="dot" w:pos="8828"/>
      </w:tabs>
      <w:spacing w:after="0" w:line="360" w:lineRule="auto"/>
    </w:pPr>
  </w:style>
  <w:style w:type="paragraph" w:styleId="ndice2">
    <w:name w:val="toc 2"/>
    <w:basedOn w:val="Normal"/>
    <w:next w:val="Normal"/>
    <w:autoRedefine/>
    <w:uiPriority w:val="39"/>
    <w:unhideWhenUsed/>
    <w:rsid w:val="002D281C"/>
    <w:pPr>
      <w:tabs>
        <w:tab w:val="right" w:leader="dot" w:pos="8828"/>
      </w:tabs>
      <w:spacing w:after="100"/>
      <w:ind w:left="567"/>
    </w:pPr>
  </w:style>
  <w:style w:type="character" w:styleId="Hiperligao">
    <w:name w:val="Hyperlink"/>
    <w:basedOn w:val="Tipodeletrapredefinidodopargrafo"/>
    <w:uiPriority w:val="99"/>
    <w:unhideWhenUsed/>
    <w:rsid w:val="00F32706"/>
    <w:rPr>
      <w:color w:val="0563C1" w:themeColor="hyperlink"/>
      <w:u w:val="single"/>
    </w:rPr>
  </w:style>
  <w:style w:type="paragraph" w:styleId="Ttulo">
    <w:name w:val="Title"/>
    <w:basedOn w:val="Normal"/>
    <w:next w:val="Normal"/>
    <w:link w:val="TtuloCarte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32706"/>
    <w:rPr>
      <w:rFonts w:asciiTheme="majorHAnsi" w:eastAsiaTheme="majorEastAsia" w:hAnsiTheme="majorHAnsi" w:cstheme="majorBidi"/>
      <w:spacing w:val="-10"/>
      <w:kern w:val="28"/>
      <w:sz w:val="56"/>
      <w:szCs w:val="56"/>
    </w:rPr>
  </w:style>
  <w:style w:type="character" w:styleId="Forte">
    <w:name w:val="Strong"/>
    <w:basedOn w:val="Tipodeletrapredefinidodopargrafo"/>
    <w:uiPriority w:val="22"/>
    <w:qFormat/>
    <w:rsid w:val="00F32706"/>
    <w:rPr>
      <w:b/>
      <w:bCs/>
    </w:rPr>
  </w:style>
  <w:style w:type="character" w:customStyle="1" w:styleId="Cabealho3Carter">
    <w:name w:val="Cabeçalho 3 Caráter"/>
    <w:basedOn w:val="Tipodeletrapredefinidodopargrafo"/>
    <w:link w:val="Cabealho3"/>
    <w:uiPriority w:val="9"/>
    <w:rsid w:val="00897136"/>
    <w:rPr>
      <w:rFonts w:ascii="Times New Roman" w:eastAsiaTheme="majorEastAsia" w:hAnsi="Times New Roman" w:cstheme="majorBidi"/>
      <w:b/>
      <w:sz w:val="28"/>
      <w:szCs w:val="24"/>
    </w:rPr>
  </w:style>
  <w:style w:type="paragraph" w:styleId="ndicedeilustraes">
    <w:name w:val="table of figures"/>
    <w:basedOn w:val="Normal"/>
    <w:next w:val="Normal"/>
    <w:uiPriority w:val="99"/>
    <w:unhideWhenUsed/>
    <w:rsid w:val="00247C10"/>
    <w:pPr>
      <w:spacing w:after="0"/>
    </w:pPr>
  </w:style>
  <w:style w:type="paragraph" w:styleId="ndice4">
    <w:name w:val="toc 4"/>
    <w:basedOn w:val="Normal"/>
    <w:next w:val="Normal"/>
    <w:autoRedefine/>
    <w:uiPriority w:val="39"/>
    <w:semiHidden/>
    <w:unhideWhenUsed/>
    <w:rsid w:val="00247C10"/>
    <w:pPr>
      <w:spacing w:after="100"/>
      <w:ind w:left="660"/>
    </w:pPr>
  </w:style>
  <w:style w:type="paragraph" w:styleId="Bibliografia">
    <w:name w:val="Bibliography"/>
    <w:basedOn w:val="Normal"/>
    <w:next w:val="Normal"/>
    <w:uiPriority w:val="37"/>
    <w:unhideWhenUsed/>
    <w:rsid w:val="00F860EE"/>
  </w:style>
  <w:style w:type="character" w:styleId="TextodoMarcadordePosio">
    <w:name w:val="Placeholder Text"/>
    <w:basedOn w:val="Tipodeletrapredefinidodopargrafo"/>
    <w:uiPriority w:val="99"/>
    <w:semiHidden/>
    <w:rsid w:val="008A58AE"/>
    <w:rPr>
      <w:color w:val="808080"/>
    </w:rPr>
  </w:style>
  <w:style w:type="character" w:styleId="Hiperligaovisitada">
    <w:name w:val="FollowedHyperlink"/>
    <w:basedOn w:val="Tipodeletrapredefinidodopargrafo"/>
    <w:uiPriority w:val="99"/>
    <w:semiHidden/>
    <w:unhideWhenUsed/>
    <w:rsid w:val="00C855AA"/>
    <w:rPr>
      <w:color w:val="954F72" w:themeColor="followedHyperlink"/>
      <w:u w:val="single"/>
    </w:rPr>
  </w:style>
  <w:style w:type="table" w:styleId="Tabelacomgrelha">
    <w:name w:val="Table Grid"/>
    <w:basedOn w:val="Tabela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1Clara">
    <w:name w:val="Grid Table 1 Light"/>
    <w:basedOn w:val="Tabela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dice3">
    <w:name w:val="toc 3"/>
    <w:basedOn w:val="Normal"/>
    <w:next w:val="Normal"/>
    <w:autoRedefine/>
    <w:uiPriority w:val="39"/>
    <w:unhideWhenUsed/>
    <w:rsid w:val="00EA4E1F"/>
    <w:pPr>
      <w:spacing w:after="100" w:line="257" w:lineRule="auto"/>
      <w:ind w:left="1134"/>
    </w:pPr>
  </w:style>
  <w:style w:type="paragraph" w:styleId="Textodebalo">
    <w:name w:val="Balloon Text"/>
    <w:basedOn w:val="Normal"/>
    <w:link w:val="TextodebaloCarter"/>
    <w:uiPriority w:val="99"/>
    <w:semiHidden/>
    <w:unhideWhenUsed/>
    <w:rsid w:val="001019C6"/>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oogle%20Drive\Universidade%20do%20Minho\MEI\Computa&#231;&#227;o%20Gr&#225;fica\3%20-%20Ilumina&#231;&#227;o%20e%20Visualiza&#231;&#227;o%202\VI2_Cornell_Caustic\Report.docx" TargetMode="External"/><Relationship Id="rId18" Type="http://schemas.openxmlformats.org/officeDocument/2006/relationships/hyperlink" Target="file:///D:\Google%20Drive\Universidade%20do%20Minho\MEI\Computa&#231;&#227;o%20Gr&#225;fica\3%20-%20Ilumina&#231;&#227;o%20e%20Visualiza&#231;&#227;o%202\VI2_Cornell_Caustic\Report.docx" TargetMode="External"/><Relationship Id="rId26" Type="http://schemas.openxmlformats.org/officeDocument/2006/relationships/hyperlink" Target="file:///D:\Google%20Drive\Universidade%20do%20Minho\MEI\Computa&#231;&#227;o%20Gr&#225;fica\3%20-%20Ilumina&#231;&#227;o%20e%20Visualiza&#231;&#227;o%202\VI2_Cornell_Caustic\Report.docx" TargetMode="External"/><Relationship Id="rId39" Type="http://schemas.openxmlformats.org/officeDocument/2006/relationships/image" Target="media/image5.jpeg"/><Relationship Id="rId21" Type="http://schemas.openxmlformats.org/officeDocument/2006/relationships/hyperlink" Target="file:///D:\Google%20Drive\Universidade%20do%20Minho\MEI\Computa&#231;&#227;o%20Gr&#225;fica\3%20-%20Ilumina&#231;&#227;o%20e%20Visualiza&#231;&#227;o%202\VI2_Cornell_Caustic\Report.docx" TargetMode="External"/><Relationship Id="rId34" Type="http://schemas.openxmlformats.org/officeDocument/2006/relationships/chart" Target="charts/chart2.xml"/><Relationship Id="rId42" Type="http://schemas.openxmlformats.org/officeDocument/2006/relationships/image" Target="media/image13.jpeg"/><Relationship Id="rId47" Type="http://schemas.openxmlformats.org/officeDocument/2006/relationships/chart" Target="charts/chart3.xml"/><Relationship Id="rId50" Type="http://schemas.openxmlformats.org/officeDocument/2006/relationships/chart" Target="charts/chart4.xml"/><Relationship Id="rId55" Type="http://schemas.openxmlformats.org/officeDocument/2006/relationships/image" Target="media/image16.jpeg"/><Relationship Id="rId63" Type="http://schemas.openxmlformats.org/officeDocument/2006/relationships/chart" Target="charts/chart5.xml"/><Relationship Id="rId68" Type="http://schemas.openxmlformats.org/officeDocument/2006/relationships/image" Target="media/image27.jpeg"/><Relationship Id="rId76" Type="http://schemas.openxmlformats.org/officeDocument/2006/relationships/oleObject" Target="embeddings/Microsoft_Excel_Chart2.xls"/><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file:///D:\Google%20Drive\Universidade%20do%20Minho\MEI\Computa&#231;&#227;o%20Gr&#225;fica\3%20-%20Ilumina&#231;&#227;o%20e%20Visualiza&#231;&#227;o%202\VI2_Cornell_Caustic\Report.docx" TargetMode="External"/><Relationship Id="rId29" Type="http://schemas.openxmlformats.org/officeDocument/2006/relationships/image" Target="media/image2.jpeg"/><Relationship Id="rId11" Type="http://schemas.openxmlformats.org/officeDocument/2006/relationships/hyperlink" Target="file:///D:\Google%20Drive\Universidade%20do%20Minho\MEI\Computa&#231;&#227;o%20Gr&#225;fica\3%20-%20Ilumina&#231;&#227;o%20e%20Visualiza&#231;&#227;o%202\VI2_Cornell_Caustic\Report.docx" TargetMode="External"/><Relationship Id="rId24" Type="http://schemas.openxmlformats.org/officeDocument/2006/relationships/hyperlink" Target="file:///D:\Google%20Drive\Universidade%20do%20Minho\MEI\Computa&#231;&#227;o%20Gr&#225;fica\3%20-%20Ilumina&#231;&#227;o%20e%20Visualiza&#231;&#227;o%202\VI2_Cornell_Caustic\Report.docx" TargetMode="External"/><Relationship Id="rId32" Type="http://schemas.openxmlformats.org/officeDocument/2006/relationships/chart" Target="charts/chart1.xml"/><Relationship Id="rId37" Type="http://schemas.openxmlformats.org/officeDocument/2006/relationships/image" Target="media/image4.jpeg"/><Relationship Id="rId40" Type="http://schemas.openxmlformats.org/officeDocument/2006/relationships/image" Target="media/image11.jpeg"/><Relationship Id="rId45" Type="http://schemas.openxmlformats.org/officeDocument/2006/relationships/image" Target="media/image10.jpeg"/><Relationship Id="rId53" Type="http://schemas.openxmlformats.org/officeDocument/2006/relationships/image" Target="media/image14.jpeg"/><Relationship Id="rId58" Type="http://schemas.openxmlformats.org/officeDocument/2006/relationships/image" Target="media/image26.jpeg"/><Relationship Id="rId66" Type="http://schemas.openxmlformats.org/officeDocument/2006/relationships/image" Target="media/image23.jpeg"/><Relationship Id="rId74" Type="http://schemas.openxmlformats.org/officeDocument/2006/relationships/chart" Target="charts/chart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1.jpeg"/><Relationship Id="rId10" Type="http://schemas.openxmlformats.org/officeDocument/2006/relationships/hyperlink" Target="file:///D:\Google%20Drive\Universidade%20do%20Minho\MEI\Computa&#231;&#227;o%20Gr&#225;fica\3%20-%20Ilumina&#231;&#227;o%20e%20Visualiza&#231;&#227;o%202\VI2_Cornell_Caustic\Report.docx" TargetMode="External"/><Relationship Id="rId19" Type="http://schemas.openxmlformats.org/officeDocument/2006/relationships/hyperlink" Target="file:///D:\Google%20Drive\Universidade%20do%20Minho\MEI\Computa&#231;&#227;o%20Gr&#225;fica\3%20-%20Ilumina&#231;&#227;o%20e%20Visualiza&#231;&#227;o%202\VI2_Cornell_Caustic\Report.docx" TargetMode="External"/><Relationship Id="rId31" Type="http://schemas.openxmlformats.org/officeDocument/2006/relationships/image" Target="media/image4.png"/><Relationship Id="rId44" Type="http://schemas.openxmlformats.org/officeDocument/2006/relationships/image" Target="media/image15.jpe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oleObject" Target="embeddings/Microsoft_Excel_Chart1.xls"/><Relationship Id="rId73" Type="http://schemas.openxmlformats.org/officeDocument/2006/relationships/image" Target="media/image32.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hyperlink" Target="file:///D:\Google%20Drive\Universidade%20do%20Minho\MEI\Computa&#231;&#227;o%20Gr&#225;fica\3%20-%20Ilumina&#231;&#227;o%20e%20Visualiza&#231;&#227;o%202\VI2_Cornell_Caustic\Report.docx" TargetMode="External"/><Relationship Id="rId22" Type="http://schemas.openxmlformats.org/officeDocument/2006/relationships/hyperlink" Target="file:///D:\Google%20Drive\Universidade%20do%20Minho\MEI\Computa&#231;&#227;o%20Gr&#225;fica\3%20-%20Ilumina&#231;&#227;o%20e%20Visualiza&#231;&#227;o%202\VI2_Cornell_Caustic\Report.docx" TargetMode="External"/><Relationship Id="rId27" Type="http://schemas.openxmlformats.org/officeDocument/2006/relationships/hyperlink" Target="file:///D:\Google%20Drive\Universidade%20do%20Minho\MEI\Computa&#231;&#227;o%20Gr&#225;fica\3%20-%20Ilumina&#231;&#227;o%20e%20Visualiza&#231;&#227;o%202\VI2_Cornell_Caustic\Report.docx" TargetMode="External"/><Relationship Id="rId30" Type="http://schemas.openxmlformats.org/officeDocument/2006/relationships/image" Target="media/image2.png"/><Relationship Id="rId35" Type="http://schemas.openxmlformats.org/officeDocument/2006/relationships/image" Target="media/image3.jpeg"/><Relationship Id="rId43" Type="http://schemas.openxmlformats.org/officeDocument/2006/relationships/image" Target="media/image8.jpeg"/><Relationship Id="rId48" Type="http://schemas.openxmlformats.org/officeDocument/2006/relationships/image" Target="media/image18.png"/><Relationship Id="rId56" Type="http://schemas.openxmlformats.org/officeDocument/2006/relationships/image" Target="media/image24.jpeg"/><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header" Target="header1.xml"/><Relationship Id="rId8" Type="http://schemas.openxmlformats.org/officeDocument/2006/relationships/hyperlink" Target="file:///D:\Google%20Drive\Universidade%20do%20Minho\MEI\Computa&#231;&#227;o%20Gr&#225;fica\3%20-%20Ilumina&#231;&#227;o%20e%20Visualiza&#231;&#227;o%202\VI2_Cornell_Caustic\Report.docx" TargetMode="External"/><Relationship Id="rId51" Type="http://schemas.openxmlformats.org/officeDocument/2006/relationships/image" Target="media/image12.jpeg"/><Relationship Id="rId72" Type="http://schemas.openxmlformats.org/officeDocument/2006/relationships/image" Target="media/image31.jpe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D:\Google%20Drive\Universidade%20do%20Minho\MEI\Computa&#231;&#227;o%20Gr&#225;fica\3%20-%20Ilumina&#231;&#227;o%20e%20Visualiza&#231;&#227;o%202\VI2_Cornell_Caustic\Report.docx" TargetMode="External"/><Relationship Id="rId17" Type="http://schemas.openxmlformats.org/officeDocument/2006/relationships/hyperlink" Target="file:///D:\Google%20Drive\Universidade%20do%20Minho\MEI\Computa&#231;&#227;o%20Gr&#225;fica\3%20-%20Ilumina&#231;&#227;o%20e%20Visualiza&#231;&#227;o%202\VI2_Cornell_Caustic\Report.docx" TargetMode="External"/><Relationship Id="rId25" Type="http://schemas.openxmlformats.org/officeDocument/2006/relationships/hyperlink" Target="file:///D:\Google%20Drive\Universidade%20do%20Minho\MEI\Computa&#231;&#227;o%20Gr&#225;fica\3%20-%20Ilumina&#231;&#227;o%20e%20Visualiza&#231;&#227;o%202\VI2_Cornell_Caustic\Report.docx" TargetMode="External"/><Relationship Id="rId33" Type="http://schemas.openxmlformats.org/officeDocument/2006/relationships/image" Target="media/image5.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19.jpeg"/><Relationship Id="rId67" Type="http://schemas.openxmlformats.org/officeDocument/2006/relationships/image" Target="media/image25.jpeg"/><Relationship Id="rId20" Type="http://schemas.openxmlformats.org/officeDocument/2006/relationships/hyperlink" Target="file:///D:\Google%20Drive\Universidade%20do%20Minho\MEI\Computa&#231;&#227;o%20Gr&#225;fica\3%20-%20Ilumina&#231;&#227;o%20e%20Visualiza&#231;&#227;o%202\VI2_Cornell_Caustic\Report.docx" TargetMode="External"/><Relationship Id="rId41" Type="http://schemas.openxmlformats.org/officeDocument/2006/relationships/image" Target="media/image6.jpe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29.jpe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oogle%20Drive\Universidade%20do%20Minho\MEI\Computa&#231;&#227;o%20Gr&#225;fica\3%20-%20Ilumina&#231;&#227;o%20e%20Visualiza&#231;&#227;o%202\VI2_Cornell_Caustic\Report.docx" TargetMode="External"/><Relationship Id="rId23" Type="http://schemas.openxmlformats.org/officeDocument/2006/relationships/hyperlink" Target="file:///D:\Google%20Drive\Universidade%20do%20Minho\MEI\Computa&#231;&#227;o%20Gr&#225;fica\3%20-%20Ilumina&#231;&#227;o%20e%20Visualiza&#231;&#227;o%202\VI2_Cornell_Caustic\Report.docx" TargetMode="External"/><Relationship Id="rId28" Type="http://schemas.openxmlformats.org/officeDocument/2006/relationships/image" Target="media/image1.jpeg"/><Relationship Id="rId36" Type="http://schemas.openxmlformats.org/officeDocument/2006/relationships/image" Target="media/image7.jpeg"/><Relationship Id="rId49" Type="http://schemas.openxmlformats.org/officeDocument/2006/relationships/oleObject" Target="embeddings/Microsoft_Excel_Chart.xls"/><Relationship Id="rId57" Type="http://schemas.openxmlformats.org/officeDocument/2006/relationships/image" Target="media/image18.jpe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olha_de_C_lculo_do_Microsoft_Excel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olha_de_C_lculo_do_Microsoft_Excel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Folha_de_C_lculo_do_Microsoft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Sheet1!$D$4:$F$4</c:f>
              <c:numCache>
                <c:formatCode>General</c:formatCode>
                <c:ptCount val="3"/>
                <c:pt idx="0">
                  <c:v>97</c:v>
                </c:pt>
                <c:pt idx="1">
                  <c:v>2416.3000000000002</c:v>
                </c:pt>
              </c:numCache>
            </c:numRef>
          </c:val>
          <c:extLst xmlns:c16r2="http://schemas.microsoft.com/office/drawing/2015/06/chart">
            <c:ext xmlns:c16="http://schemas.microsoft.com/office/drawing/2014/chart" uri="{C3380CC4-5D6E-409C-BE32-E72D297353CC}">
              <c16:uniqueId val="{00000000-0EA5-4650-9C61-6D5FE61920B6}"/>
            </c:ext>
          </c:extLst>
        </c:ser>
        <c:ser>
          <c:idx val="1"/>
          <c:order val="1"/>
          <c:tx>
            <c:strRef>
              <c:f>Sheet1!$B$5</c:f>
              <c:strCache>
                <c:ptCount val="1"/>
                <c:pt idx="0">
                  <c:v>Best Candidate</c:v>
                </c:pt>
              </c:strCache>
            </c:strRef>
          </c:tx>
          <c:spPr>
            <a:solidFill>
              <a:schemeClr val="accent2"/>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Sheet1!$D$5:$F$5</c:f>
              <c:numCache>
                <c:formatCode>General</c:formatCode>
                <c:ptCount val="3"/>
                <c:pt idx="0">
                  <c:v>64.900000000000006</c:v>
                </c:pt>
                <c:pt idx="1">
                  <c:v>2341.5</c:v>
                </c:pt>
                <c:pt idx="2">
                  <c:v>6051.8</c:v>
                </c:pt>
              </c:numCache>
            </c:numRef>
          </c:val>
          <c:extLst xmlns:c16r2="http://schemas.microsoft.com/office/drawing/2015/06/chart">
            <c:ext xmlns:c16="http://schemas.microsoft.com/office/drawing/2014/chart" uri="{C3380CC4-5D6E-409C-BE32-E72D297353CC}">
              <c16:uniqueId val="{00000001-0EA5-4650-9C61-6D5FE61920B6}"/>
            </c:ext>
          </c:extLst>
        </c:ser>
        <c:ser>
          <c:idx val="2"/>
          <c:order val="2"/>
          <c:tx>
            <c:strRef>
              <c:f>Sheet1!$B$6</c:f>
              <c:strCache>
                <c:ptCount val="1"/>
                <c:pt idx="0">
                  <c:v>Halton</c:v>
                </c:pt>
              </c:strCache>
            </c:strRef>
          </c:tx>
          <c:spPr>
            <a:solidFill>
              <a:schemeClr val="accent3"/>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Sheet1!$D$6:$F$6</c:f>
              <c:numCache>
                <c:formatCode>General</c:formatCode>
                <c:ptCount val="3"/>
                <c:pt idx="0">
                  <c:v>65.400000000000006</c:v>
                </c:pt>
                <c:pt idx="1">
                  <c:v>2331.1</c:v>
                </c:pt>
                <c:pt idx="2">
                  <c:v>6097.1</c:v>
                </c:pt>
              </c:numCache>
            </c:numRef>
          </c:val>
          <c:extLst xmlns:c16r2="http://schemas.microsoft.com/office/drawing/2015/06/chart">
            <c:ext xmlns:c16="http://schemas.microsoft.com/office/drawing/2014/chart" uri="{C3380CC4-5D6E-409C-BE32-E72D297353CC}">
              <c16:uniqueId val="{00000002-0EA5-4650-9C61-6D5FE61920B6}"/>
            </c:ext>
          </c:extLst>
        </c:ser>
        <c:ser>
          <c:idx val="3"/>
          <c:order val="3"/>
          <c:tx>
            <c:strRef>
              <c:f>Sheet1!$B$7</c:f>
              <c:strCache>
                <c:ptCount val="1"/>
                <c:pt idx="0">
                  <c:v>Low Discrepancy</c:v>
                </c:pt>
              </c:strCache>
            </c:strRef>
          </c:tx>
          <c:spPr>
            <a:solidFill>
              <a:schemeClr val="accent4"/>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Sheet1!$D$7:$F$7</c:f>
              <c:numCache>
                <c:formatCode>General</c:formatCode>
                <c:ptCount val="3"/>
                <c:pt idx="0">
                  <c:v>66.3</c:v>
                </c:pt>
                <c:pt idx="1">
                  <c:v>2338.6999999999998</c:v>
                </c:pt>
                <c:pt idx="2">
                  <c:v>6093.5</c:v>
                </c:pt>
              </c:numCache>
            </c:numRef>
          </c:val>
          <c:extLst xmlns:c16r2="http://schemas.microsoft.com/office/drawing/2015/06/chart">
            <c:ext xmlns:c16="http://schemas.microsoft.com/office/drawing/2014/chart" uri="{C3380CC4-5D6E-409C-BE32-E72D297353CC}">
              <c16:uniqueId val="{00000003-0EA5-4650-9C61-6D5FE61920B6}"/>
            </c:ext>
          </c:extLst>
        </c:ser>
        <c:ser>
          <c:idx val="4"/>
          <c:order val="4"/>
          <c:tx>
            <c:strRef>
              <c:f>Sheet1!$B$8</c:f>
              <c:strCache>
                <c:ptCount val="1"/>
                <c:pt idx="0">
                  <c:v>Random</c:v>
                </c:pt>
              </c:strCache>
            </c:strRef>
          </c:tx>
          <c:spPr>
            <a:solidFill>
              <a:schemeClr val="accent5"/>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Sheet1!$D$8:$F$8</c:f>
              <c:numCache>
                <c:formatCode>General</c:formatCode>
                <c:ptCount val="3"/>
                <c:pt idx="0">
                  <c:v>57.3</c:v>
                </c:pt>
                <c:pt idx="1">
                  <c:v>2318.1999999999998</c:v>
                </c:pt>
                <c:pt idx="2">
                  <c:v>6062.7</c:v>
                </c:pt>
              </c:numCache>
            </c:numRef>
          </c:val>
          <c:extLst xmlns:c16r2="http://schemas.microsoft.com/office/drawing/2015/06/chart">
            <c:ext xmlns:c16="http://schemas.microsoft.com/office/drawing/2014/chart" uri="{C3380CC4-5D6E-409C-BE32-E72D297353CC}">
              <c16:uniqueId val="{00000004-0EA5-4650-9C61-6D5FE61920B6}"/>
            </c:ext>
          </c:extLst>
        </c:ser>
        <c:ser>
          <c:idx val="5"/>
          <c:order val="5"/>
          <c:tx>
            <c:strRef>
              <c:f>Sheet1!$B$9</c:f>
              <c:strCache>
                <c:ptCount val="1"/>
                <c:pt idx="0">
                  <c:v>Stratified</c:v>
                </c:pt>
              </c:strCache>
            </c:strRef>
          </c:tx>
          <c:spPr>
            <a:solidFill>
              <a:schemeClr val="accent6"/>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Sheet1!$D$9:$F$9</c:f>
              <c:numCache>
                <c:formatCode>General</c:formatCode>
                <c:ptCount val="3"/>
                <c:pt idx="0">
                  <c:v>65.5</c:v>
                </c:pt>
                <c:pt idx="1">
                  <c:v>3193.1</c:v>
                </c:pt>
                <c:pt idx="2">
                  <c:v>6099.1</c:v>
                </c:pt>
              </c:numCache>
            </c:numRef>
          </c:val>
          <c:extLst xmlns:c16r2="http://schemas.microsoft.com/office/drawing/2015/06/chart">
            <c:ext xmlns:c16="http://schemas.microsoft.com/office/drawing/2014/chart" uri="{C3380CC4-5D6E-409C-BE32-E72D297353CC}">
              <c16:uniqueId val="{00000005-0EA5-4650-9C61-6D5FE61920B6}"/>
            </c:ext>
          </c:extLst>
        </c:ser>
        <c:dLbls>
          <c:showLegendKey val="0"/>
          <c:showVal val="0"/>
          <c:showCatName val="0"/>
          <c:showSerName val="0"/>
          <c:showPercent val="0"/>
          <c:showBubbleSize val="0"/>
        </c:dLbls>
        <c:gapWidth val="219"/>
        <c:overlap val="-27"/>
        <c:axId val="436467872"/>
        <c:axId val="436206792"/>
      </c:barChart>
      <c:catAx>
        <c:axId val="436467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36206792"/>
        <c:crosses val="autoZero"/>
        <c:auto val="1"/>
        <c:lblAlgn val="ctr"/>
        <c:lblOffset val="100"/>
        <c:noMultiLvlLbl val="0"/>
      </c:catAx>
      <c:valAx>
        <c:axId val="436206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3646787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PT"/>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extLst xmlns:c16r2="http://schemas.microsoft.com/office/drawing/2015/06/chart">
            <c:ext xmlns:c16="http://schemas.microsoft.com/office/drawing/2014/chart" uri="{C3380CC4-5D6E-409C-BE32-E72D297353CC}">
              <c16:uniqueId val="{00000000-2BC9-42D7-ADCD-4BAFBC153C92}"/>
            </c:ext>
          </c:extLst>
        </c:ser>
        <c:dLbls>
          <c:dLblPos val="outEnd"/>
          <c:showLegendKey val="0"/>
          <c:showVal val="1"/>
          <c:showCatName val="0"/>
          <c:showSerName val="0"/>
          <c:showPercent val="0"/>
          <c:showBubbleSize val="0"/>
        </c:dLbls>
        <c:gapWidth val="219"/>
        <c:overlap val="-27"/>
        <c:axId val="436207184"/>
        <c:axId val="436206400"/>
      </c:barChart>
      <c:catAx>
        <c:axId val="436207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36206400"/>
        <c:crosses val="autoZero"/>
        <c:auto val="1"/>
        <c:lblAlgn val="ctr"/>
        <c:lblOffset val="100"/>
        <c:noMultiLvlLbl val="0"/>
      </c:catAx>
      <c:valAx>
        <c:axId val="43620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36207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Sheet1!$E$2</c:f>
              <c:strCache>
                <c:ptCount val="1"/>
                <c:pt idx="0">
                  <c:v>Photon Map (no caustic photons)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xmlns:c16r2="http://schemas.microsoft.com/office/drawing/2015/06/char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436209536"/>
        <c:axId val="436208360"/>
      </c:barChart>
      <c:catAx>
        <c:axId val="436209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36208360"/>
        <c:crosses val="autoZero"/>
        <c:auto val="1"/>
        <c:lblAlgn val="ctr"/>
        <c:lblOffset val="100"/>
        <c:noMultiLvlLbl val="0"/>
      </c:catAx>
      <c:valAx>
        <c:axId val="43620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36209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xmlns:c16r2="http://schemas.microsoft.com/office/drawing/2015/06/char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436206008"/>
        <c:axId val="436209144"/>
      </c:barChart>
      <c:catAx>
        <c:axId val="436206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36209144"/>
        <c:crosses val="autoZero"/>
        <c:auto val="1"/>
        <c:lblAlgn val="ctr"/>
        <c:lblOffset val="100"/>
        <c:noMultiLvlLbl val="0"/>
      </c:catAx>
      <c:valAx>
        <c:axId val="436209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36206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5"/>
    </mc:Choice>
    <mc:Fallback>
      <c:style val="5"/>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Sheet1!$F$2</c:f>
              <c:strCache>
                <c:ptCount val="1"/>
                <c:pt idx="0">
                  <c:v>Photon Map (with caustic photons)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Sheet1!$B$5:$B$9</c:f>
              <c:strCache>
                <c:ptCount val="5"/>
                <c:pt idx="0">
                  <c:v>Best Candidate</c:v>
                </c:pt>
                <c:pt idx="1">
                  <c:v>Halton</c:v>
                </c:pt>
                <c:pt idx="2">
                  <c:v>Low Discrepancy</c:v>
                </c:pt>
                <c:pt idx="3">
                  <c:v>Random</c:v>
                </c:pt>
                <c:pt idx="4">
                  <c:v>Stratified</c:v>
                </c:pt>
              </c:strCache>
            </c:strRef>
          </c:cat>
          <c:val>
            <c:numRef>
              <c:f>Sheet1!$F$5:$F$9</c:f>
              <c:numCache>
                <c:formatCode>General</c:formatCode>
                <c:ptCount val="5"/>
                <c:pt idx="0">
                  <c:v>6051.8</c:v>
                </c:pt>
                <c:pt idx="1">
                  <c:v>6097.1</c:v>
                </c:pt>
                <c:pt idx="2">
                  <c:v>6093.5</c:v>
                </c:pt>
                <c:pt idx="3">
                  <c:v>6062.7</c:v>
                </c:pt>
                <c:pt idx="4">
                  <c:v>6099.1</c:v>
                </c:pt>
              </c:numCache>
            </c:numRef>
          </c:val>
          <c:extLst xmlns:c16r2="http://schemas.microsoft.com/office/drawing/2015/06/chart">
            <c:ext xmlns:c16="http://schemas.microsoft.com/office/drawing/2014/chart" uri="{C3380CC4-5D6E-409C-BE32-E72D297353CC}">
              <c16:uniqueId val="{00000000-F715-4BC3-937F-65515FE4AF1E}"/>
            </c:ext>
          </c:extLst>
        </c:ser>
        <c:dLbls>
          <c:dLblPos val="outEnd"/>
          <c:showLegendKey val="0"/>
          <c:showVal val="1"/>
          <c:showCatName val="0"/>
          <c:showSerName val="0"/>
          <c:showPercent val="0"/>
          <c:showBubbleSize val="0"/>
        </c:dLbls>
        <c:gapWidth val="219"/>
        <c:overlap val="-27"/>
        <c:axId val="239827144"/>
        <c:axId val="239826752"/>
      </c:barChart>
      <c:catAx>
        <c:axId val="239827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239826752"/>
        <c:crosses val="autoZero"/>
        <c:auto val="1"/>
        <c:lblAlgn val="ctr"/>
        <c:lblOffset val="100"/>
        <c:noMultiLvlLbl val="0"/>
      </c:catAx>
      <c:valAx>
        <c:axId val="23982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239827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01069866266715"/>
          <c:y val="4.5624222314392365E-2"/>
          <c:w val="0.84005279340082495"/>
          <c:h val="0.62976580436777629"/>
        </c:manualLayout>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Sheet1!$C$4:$E$4</c:f>
              <c:numCache>
                <c:formatCode>General</c:formatCode>
                <c:ptCount val="3"/>
                <c:pt idx="0">
                  <c:v>0.24748200000000001</c:v>
                </c:pt>
                <c:pt idx="1">
                  <c:v>0.23219600000000001</c:v>
                </c:pt>
              </c:numCache>
            </c:numRef>
          </c:val>
          <c:extLst xmlns:c16r2="http://schemas.microsoft.com/office/drawing/2015/06/chart">
            <c:ext xmlns:c16="http://schemas.microsoft.com/office/drawing/2014/chart" uri="{C3380CC4-5D6E-409C-BE32-E72D297353CC}">
              <c16:uniqueId val="{00000000-A7B6-493D-8175-F2320E0795EB}"/>
            </c:ext>
          </c:extLst>
        </c:ser>
        <c:ser>
          <c:idx val="1"/>
          <c:order val="1"/>
          <c:tx>
            <c:strRef>
              <c:f>Sheet1!$B$5</c:f>
              <c:strCache>
                <c:ptCount val="1"/>
                <c:pt idx="0">
                  <c:v>Best Candidate</c:v>
                </c:pt>
              </c:strCache>
            </c:strRef>
          </c:tx>
          <c:spPr>
            <a:solidFill>
              <a:schemeClr val="accent2"/>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Sheet1!$C$5:$E$5</c:f>
              <c:numCache>
                <c:formatCode>General</c:formatCode>
                <c:ptCount val="3"/>
                <c:pt idx="0">
                  <c:v>0.24777099999999999</c:v>
                </c:pt>
                <c:pt idx="1">
                  <c:v>0.23221600000000001</c:v>
                </c:pt>
                <c:pt idx="2">
                  <c:v>0.17823600000000001</c:v>
                </c:pt>
              </c:numCache>
            </c:numRef>
          </c:val>
          <c:extLst xmlns:c16r2="http://schemas.microsoft.com/office/drawing/2015/06/chart">
            <c:ext xmlns:c16="http://schemas.microsoft.com/office/drawing/2014/chart" uri="{C3380CC4-5D6E-409C-BE32-E72D297353CC}">
              <c16:uniqueId val="{00000001-A7B6-493D-8175-F2320E0795EB}"/>
            </c:ext>
          </c:extLst>
        </c:ser>
        <c:ser>
          <c:idx val="2"/>
          <c:order val="2"/>
          <c:tx>
            <c:strRef>
              <c:f>Sheet1!$B$6</c:f>
              <c:strCache>
                <c:ptCount val="1"/>
                <c:pt idx="0">
                  <c:v>Halton</c:v>
                </c:pt>
              </c:strCache>
            </c:strRef>
          </c:tx>
          <c:spPr>
            <a:solidFill>
              <a:schemeClr val="accent3"/>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Sheet1!$C$6:$E$6</c:f>
              <c:numCache>
                <c:formatCode>General</c:formatCode>
                <c:ptCount val="3"/>
                <c:pt idx="0">
                  <c:v>0.24773999999999999</c:v>
                </c:pt>
                <c:pt idx="1">
                  <c:v>0.23221</c:v>
                </c:pt>
                <c:pt idx="2">
                  <c:v>0.17807100000000001</c:v>
                </c:pt>
              </c:numCache>
            </c:numRef>
          </c:val>
          <c:extLst xmlns:c16r2="http://schemas.microsoft.com/office/drawing/2015/06/chart">
            <c:ext xmlns:c16="http://schemas.microsoft.com/office/drawing/2014/chart" uri="{C3380CC4-5D6E-409C-BE32-E72D297353CC}">
              <c16:uniqueId val="{00000002-A7B6-493D-8175-F2320E0795EB}"/>
            </c:ext>
          </c:extLst>
        </c:ser>
        <c:ser>
          <c:idx val="3"/>
          <c:order val="3"/>
          <c:tx>
            <c:strRef>
              <c:f>Sheet1!$B$7</c:f>
              <c:strCache>
                <c:ptCount val="1"/>
                <c:pt idx="0">
                  <c:v>Low Discrepancy</c:v>
                </c:pt>
              </c:strCache>
            </c:strRef>
          </c:tx>
          <c:spPr>
            <a:solidFill>
              <a:schemeClr val="accent4"/>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Sheet1!$C$7:$E$7</c:f>
              <c:numCache>
                <c:formatCode>General</c:formatCode>
                <c:ptCount val="3"/>
                <c:pt idx="0">
                  <c:v>0.24741099999999999</c:v>
                </c:pt>
                <c:pt idx="1">
                  <c:v>0.23222999999999999</c:v>
                </c:pt>
                <c:pt idx="2">
                  <c:v>0.17494299999999999</c:v>
                </c:pt>
              </c:numCache>
            </c:numRef>
          </c:val>
          <c:extLst xmlns:c16r2="http://schemas.microsoft.com/office/drawing/2015/06/chart">
            <c:ext xmlns:c16="http://schemas.microsoft.com/office/drawing/2014/chart" uri="{C3380CC4-5D6E-409C-BE32-E72D297353CC}">
              <c16:uniqueId val="{00000003-A7B6-493D-8175-F2320E0795EB}"/>
            </c:ext>
          </c:extLst>
        </c:ser>
        <c:ser>
          <c:idx val="4"/>
          <c:order val="4"/>
          <c:tx>
            <c:strRef>
              <c:f>Sheet1!$B$8</c:f>
              <c:strCache>
                <c:ptCount val="1"/>
                <c:pt idx="0">
                  <c:v>Random</c:v>
                </c:pt>
              </c:strCache>
            </c:strRef>
          </c:tx>
          <c:spPr>
            <a:solidFill>
              <a:schemeClr val="accent5"/>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Sheet1!$C$8:$E$8</c:f>
              <c:numCache>
                <c:formatCode>General</c:formatCode>
                <c:ptCount val="3"/>
                <c:pt idx="0">
                  <c:v>0.24776400000000001</c:v>
                </c:pt>
                <c:pt idx="1">
                  <c:v>0.232242</c:v>
                </c:pt>
                <c:pt idx="2">
                  <c:v>0.16332769999999999</c:v>
                </c:pt>
              </c:numCache>
            </c:numRef>
          </c:val>
          <c:extLst xmlns:c16r2="http://schemas.microsoft.com/office/drawing/2015/06/chart">
            <c:ext xmlns:c16="http://schemas.microsoft.com/office/drawing/2014/chart" uri="{C3380CC4-5D6E-409C-BE32-E72D297353CC}">
              <c16:uniqueId val="{00000004-A7B6-493D-8175-F2320E0795EB}"/>
            </c:ext>
          </c:extLst>
        </c:ser>
        <c:ser>
          <c:idx val="5"/>
          <c:order val="5"/>
          <c:tx>
            <c:strRef>
              <c:f>Sheet1!$B$9</c:f>
              <c:strCache>
                <c:ptCount val="1"/>
                <c:pt idx="0">
                  <c:v>Stratified</c:v>
                </c:pt>
              </c:strCache>
            </c:strRef>
          </c:tx>
          <c:spPr>
            <a:solidFill>
              <a:schemeClr val="accent6"/>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Sheet1!$C$9:$E$9</c:f>
              <c:numCache>
                <c:formatCode>General</c:formatCode>
                <c:ptCount val="3"/>
                <c:pt idx="0">
                  <c:v>0.24771499999999999</c:v>
                </c:pt>
                <c:pt idx="1">
                  <c:v>0.23225999999999999</c:v>
                </c:pt>
                <c:pt idx="2">
                  <c:v>0.17924300000000001</c:v>
                </c:pt>
              </c:numCache>
            </c:numRef>
          </c:val>
          <c:extLst xmlns:c16r2="http://schemas.microsoft.com/office/drawing/2015/06/chart">
            <c:ext xmlns:c16="http://schemas.microsoft.com/office/drawing/2014/chart" uri="{C3380CC4-5D6E-409C-BE32-E72D297353CC}">
              <c16:uniqueId val="{00000005-A7B6-493D-8175-F2320E0795EB}"/>
            </c:ext>
          </c:extLst>
        </c:ser>
        <c:dLbls>
          <c:showLegendKey val="0"/>
          <c:showVal val="0"/>
          <c:showCatName val="0"/>
          <c:showSerName val="0"/>
          <c:showPercent val="0"/>
          <c:showBubbleSize val="0"/>
        </c:dLbls>
        <c:gapWidth val="219"/>
        <c:overlap val="-27"/>
        <c:axId val="239824792"/>
        <c:axId val="239826360"/>
      </c:barChart>
      <c:catAx>
        <c:axId val="239824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239826360"/>
        <c:crosses val="autoZero"/>
        <c:auto val="1"/>
        <c:lblAlgn val="ctr"/>
        <c:lblOffset val="100"/>
        <c:noMultiLvlLbl val="0"/>
      </c:catAx>
      <c:valAx>
        <c:axId val="239826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RMSE</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2398247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Reversed" id="23">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4C5E2ADD-3624-4ABD-B961-3254909D4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TotalTime>
  <Pages>1</Pages>
  <Words>2690</Words>
  <Characters>14527</Characters>
  <Application>Microsoft Office Word</Application>
  <DocSecurity>0</DocSecurity>
  <Lines>121</Lines>
  <Paragraphs>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PC</cp:lastModifiedBy>
  <cp:revision>161</cp:revision>
  <cp:lastPrinted>2016-02-07T23:44:00Z</cp:lastPrinted>
  <dcterms:created xsi:type="dcterms:W3CDTF">2015-10-20T15:13:00Z</dcterms:created>
  <dcterms:modified xsi:type="dcterms:W3CDTF">2016-06-17T18:56:00Z</dcterms:modified>
</cp:coreProperties>
</file>