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35712" behindDoc="0" locked="0" layoutInCell="1" allowOverlap="1" wp14:anchorId="74B3371F" wp14:editId="6FD58F45">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35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RDefault="00F32706" w:rsidP="00F32706">
          <w:pPr>
            <w:pStyle w:val="Cabealhodondice"/>
            <w:jc w:val="center"/>
            <w:rPr>
              <w:rFonts w:cs="Times New Roman"/>
              <w:b/>
              <w:sz w:val="44"/>
              <w:szCs w:val="44"/>
            </w:rPr>
          </w:pPr>
          <w:r w:rsidRPr="00C54F98">
            <w:rPr>
              <w:rFonts w:cs="Times New Roman"/>
              <w:b/>
              <w:sz w:val="44"/>
              <w:szCs w:val="44"/>
            </w:rPr>
            <w:t>Table of Contents</w:t>
          </w:r>
        </w:p>
        <w:p w14:paraId="74B33565" w14:textId="77777777" w:rsidR="002D281C" w:rsidRPr="00C54F98" w:rsidRDefault="002D281C" w:rsidP="002D281C"/>
        <w:p w14:paraId="74B33567" w14:textId="77777777" w:rsidR="00F32706" w:rsidRPr="00C54F98" w:rsidRDefault="00F32706" w:rsidP="00F32706"/>
        <w:p w14:paraId="54E89D42" w14:textId="77777777" w:rsidR="00681D59"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879227" w:history="1">
            <w:r w:rsidR="00681D59" w:rsidRPr="003D350A">
              <w:rPr>
                <w:rStyle w:val="Hiperligao"/>
                <w:noProof/>
              </w:rPr>
              <w:t>Abstract</w:t>
            </w:r>
            <w:r w:rsidR="00681D59">
              <w:rPr>
                <w:noProof/>
                <w:webHidden/>
              </w:rPr>
              <w:tab/>
            </w:r>
            <w:r w:rsidR="00681D59">
              <w:rPr>
                <w:noProof/>
                <w:webHidden/>
              </w:rPr>
              <w:fldChar w:fldCharType="begin"/>
            </w:r>
            <w:r w:rsidR="00681D59">
              <w:rPr>
                <w:noProof/>
                <w:webHidden/>
              </w:rPr>
              <w:instrText xml:space="preserve"> PAGEREF _Toc453879227 \h </w:instrText>
            </w:r>
            <w:r w:rsidR="00681D59">
              <w:rPr>
                <w:noProof/>
                <w:webHidden/>
              </w:rPr>
            </w:r>
            <w:r w:rsidR="00681D59">
              <w:rPr>
                <w:noProof/>
                <w:webHidden/>
              </w:rPr>
              <w:fldChar w:fldCharType="separate"/>
            </w:r>
            <w:r w:rsidR="00681D59">
              <w:rPr>
                <w:noProof/>
                <w:webHidden/>
              </w:rPr>
              <w:t>4</w:t>
            </w:r>
            <w:r w:rsidR="00681D59">
              <w:rPr>
                <w:noProof/>
                <w:webHidden/>
              </w:rPr>
              <w:fldChar w:fldCharType="end"/>
            </w:r>
          </w:hyperlink>
        </w:p>
        <w:p w14:paraId="7AE5C95C" w14:textId="77777777" w:rsidR="00681D59" w:rsidRDefault="003206B0">
          <w:pPr>
            <w:pStyle w:val="ndice1"/>
            <w:rPr>
              <w:rFonts w:asciiTheme="minorHAnsi" w:eastAsiaTheme="minorEastAsia" w:hAnsiTheme="minorHAnsi"/>
              <w:noProof/>
            </w:rPr>
          </w:pPr>
          <w:hyperlink w:anchor="_Toc453879228" w:history="1">
            <w:r w:rsidR="00681D59" w:rsidRPr="003D350A">
              <w:rPr>
                <w:rStyle w:val="Hiperligao"/>
                <w:noProof/>
              </w:rPr>
              <w:t>Introduction</w:t>
            </w:r>
            <w:r w:rsidR="00681D59">
              <w:rPr>
                <w:noProof/>
                <w:webHidden/>
              </w:rPr>
              <w:tab/>
            </w:r>
            <w:r w:rsidR="00681D59">
              <w:rPr>
                <w:noProof/>
                <w:webHidden/>
              </w:rPr>
              <w:fldChar w:fldCharType="begin"/>
            </w:r>
            <w:r w:rsidR="00681D59">
              <w:rPr>
                <w:noProof/>
                <w:webHidden/>
              </w:rPr>
              <w:instrText xml:space="preserve"> PAGEREF _Toc453879228 \h </w:instrText>
            </w:r>
            <w:r w:rsidR="00681D59">
              <w:rPr>
                <w:noProof/>
                <w:webHidden/>
              </w:rPr>
            </w:r>
            <w:r w:rsidR="00681D59">
              <w:rPr>
                <w:noProof/>
                <w:webHidden/>
              </w:rPr>
              <w:fldChar w:fldCharType="separate"/>
            </w:r>
            <w:r w:rsidR="00681D59">
              <w:rPr>
                <w:noProof/>
                <w:webHidden/>
              </w:rPr>
              <w:t>4</w:t>
            </w:r>
            <w:r w:rsidR="00681D59">
              <w:rPr>
                <w:noProof/>
                <w:webHidden/>
              </w:rPr>
              <w:fldChar w:fldCharType="end"/>
            </w:r>
          </w:hyperlink>
        </w:p>
        <w:p w14:paraId="5C6ACD33" w14:textId="77777777" w:rsidR="00681D59" w:rsidRDefault="003206B0">
          <w:pPr>
            <w:pStyle w:val="ndice1"/>
            <w:rPr>
              <w:rFonts w:asciiTheme="minorHAnsi" w:eastAsiaTheme="minorEastAsia" w:hAnsiTheme="minorHAnsi"/>
              <w:noProof/>
            </w:rPr>
          </w:pPr>
          <w:hyperlink w:anchor="_Toc453879229" w:history="1">
            <w:r w:rsidR="00681D59" w:rsidRPr="003D350A">
              <w:rPr>
                <w:rStyle w:val="Hiperligao"/>
                <w:noProof/>
              </w:rPr>
              <w:t>Experiments</w:t>
            </w:r>
            <w:r w:rsidR="00681D59">
              <w:rPr>
                <w:noProof/>
                <w:webHidden/>
              </w:rPr>
              <w:tab/>
            </w:r>
            <w:r w:rsidR="00681D59">
              <w:rPr>
                <w:noProof/>
                <w:webHidden/>
              </w:rPr>
              <w:fldChar w:fldCharType="begin"/>
            </w:r>
            <w:r w:rsidR="00681D59">
              <w:rPr>
                <w:noProof/>
                <w:webHidden/>
              </w:rPr>
              <w:instrText xml:space="preserve"> PAGEREF _Toc453879229 \h </w:instrText>
            </w:r>
            <w:r w:rsidR="00681D59">
              <w:rPr>
                <w:noProof/>
                <w:webHidden/>
              </w:rPr>
            </w:r>
            <w:r w:rsidR="00681D59">
              <w:rPr>
                <w:noProof/>
                <w:webHidden/>
              </w:rPr>
              <w:fldChar w:fldCharType="separate"/>
            </w:r>
            <w:r w:rsidR="00681D59">
              <w:rPr>
                <w:noProof/>
                <w:webHidden/>
              </w:rPr>
              <w:t>5</w:t>
            </w:r>
            <w:r w:rsidR="00681D59">
              <w:rPr>
                <w:noProof/>
                <w:webHidden/>
              </w:rPr>
              <w:fldChar w:fldCharType="end"/>
            </w:r>
          </w:hyperlink>
        </w:p>
        <w:p w14:paraId="084F0442" w14:textId="77777777" w:rsidR="00681D59" w:rsidRDefault="003206B0">
          <w:pPr>
            <w:pStyle w:val="ndice1"/>
            <w:rPr>
              <w:rFonts w:asciiTheme="minorHAnsi" w:eastAsiaTheme="minorEastAsia" w:hAnsiTheme="minorHAnsi"/>
              <w:noProof/>
            </w:rPr>
          </w:pPr>
          <w:hyperlink w:anchor="_Toc453879230" w:history="1">
            <w:r w:rsidR="00681D59" w:rsidRPr="003D350A">
              <w:rPr>
                <w:rStyle w:val="Hiperligao"/>
                <w:noProof/>
              </w:rPr>
              <w:t>Hypotheses</w:t>
            </w:r>
            <w:r w:rsidR="00681D59">
              <w:rPr>
                <w:noProof/>
                <w:webHidden/>
              </w:rPr>
              <w:tab/>
            </w:r>
            <w:r w:rsidR="00681D59">
              <w:rPr>
                <w:noProof/>
                <w:webHidden/>
              </w:rPr>
              <w:fldChar w:fldCharType="begin"/>
            </w:r>
            <w:r w:rsidR="00681D59">
              <w:rPr>
                <w:noProof/>
                <w:webHidden/>
              </w:rPr>
              <w:instrText xml:space="preserve"> PAGEREF _Toc453879230 \h </w:instrText>
            </w:r>
            <w:r w:rsidR="00681D59">
              <w:rPr>
                <w:noProof/>
                <w:webHidden/>
              </w:rPr>
            </w:r>
            <w:r w:rsidR="00681D59">
              <w:rPr>
                <w:noProof/>
                <w:webHidden/>
              </w:rPr>
              <w:fldChar w:fldCharType="separate"/>
            </w:r>
            <w:r w:rsidR="00681D59">
              <w:rPr>
                <w:noProof/>
                <w:webHidden/>
              </w:rPr>
              <w:t>5</w:t>
            </w:r>
            <w:r w:rsidR="00681D59">
              <w:rPr>
                <w:noProof/>
                <w:webHidden/>
              </w:rPr>
              <w:fldChar w:fldCharType="end"/>
            </w:r>
          </w:hyperlink>
        </w:p>
        <w:p w14:paraId="5A630C93" w14:textId="77777777" w:rsidR="00681D59" w:rsidRDefault="003206B0">
          <w:pPr>
            <w:pStyle w:val="ndice1"/>
            <w:rPr>
              <w:rFonts w:asciiTheme="minorHAnsi" w:eastAsiaTheme="minorEastAsia" w:hAnsiTheme="minorHAnsi"/>
              <w:noProof/>
            </w:rPr>
          </w:pPr>
          <w:hyperlink w:anchor="_Toc453879231" w:history="1">
            <w:r w:rsidR="00681D59" w:rsidRPr="003D350A">
              <w:rPr>
                <w:rStyle w:val="Hiperligao"/>
                <w:noProof/>
              </w:rPr>
              <w:t>Results</w:t>
            </w:r>
            <w:r w:rsidR="00681D59">
              <w:rPr>
                <w:noProof/>
                <w:webHidden/>
              </w:rPr>
              <w:tab/>
            </w:r>
            <w:r w:rsidR="00681D59">
              <w:rPr>
                <w:noProof/>
                <w:webHidden/>
              </w:rPr>
              <w:fldChar w:fldCharType="begin"/>
            </w:r>
            <w:r w:rsidR="00681D59">
              <w:rPr>
                <w:noProof/>
                <w:webHidden/>
              </w:rPr>
              <w:instrText xml:space="preserve"> PAGEREF _Toc453879231 \h </w:instrText>
            </w:r>
            <w:r w:rsidR="00681D59">
              <w:rPr>
                <w:noProof/>
                <w:webHidden/>
              </w:rPr>
            </w:r>
            <w:r w:rsidR="00681D59">
              <w:rPr>
                <w:noProof/>
                <w:webHidden/>
              </w:rPr>
              <w:fldChar w:fldCharType="separate"/>
            </w:r>
            <w:r w:rsidR="00681D59">
              <w:rPr>
                <w:noProof/>
                <w:webHidden/>
              </w:rPr>
              <w:t>6</w:t>
            </w:r>
            <w:r w:rsidR="00681D59">
              <w:rPr>
                <w:noProof/>
                <w:webHidden/>
              </w:rPr>
              <w:fldChar w:fldCharType="end"/>
            </w:r>
          </w:hyperlink>
        </w:p>
        <w:p w14:paraId="24E650E0" w14:textId="77777777" w:rsidR="00681D59" w:rsidRDefault="003206B0">
          <w:pPr>
            <w:pStyle w:val="ndice2"/>
            <w:rPr>
              <w:rFonts w:asciiTheme="minorHAnsi" w:eastAsiaTheme="minorEastAsia" w:hAnsiTheme="minorHAnsi"/>
              <w:noProof/>
            </w:rPr>
          </w:pPr>
          <w:hyperlink w:anchor="_Toc453879232" w:history="1">
            <w:r w:rsidR="00681D59" w:rsidRPr="003D350A">
              <w:rPr>
                <w:rStyle w:val="Hiperligao"/>
                <w:noProof/>
              </w:rPr>
              <w:t>Path Tracing</w:t>
            </w:r>
            <w:r w:rsidR="00681D59">
              <w:rPr>
                <w:noProof/>
                <w:webHidden/>
              </w:rPr>
              <w:tab/>
            </w:r>
            <w:r w:rsidR="00681D59">
              <w:rPr>
                <w:noProof/>
                <w:webHidden/>
              </w:rPr>
              <w:fldChar w:fldCharType="begin"/>
            </w:r>
            <w:r w:rsidR="00681D59">
              <w:rPr>
                <w:noProof/>
                <w:webHidden/>
              </w:rPr>
              <w:instrText xml:space="preserve"> PAGEREF _Toc453879232 \h </w:instrText>
            </w:r>
            <w:r w:rsidR="00681D59">
              <w:rPr>
                <w:noProof/>
                <w:webHidden/>
              </w:rPr>
            </w:r>
            <w:r w:rsidR="00681D59">
              <w:rPr>
                <w:noProof/>
                <w:webHidden/>
              </w:rPr>
              <w:fldChar w:fldCharType="separate"/>
            </w:r>
            <w:r w:rsidR="00681D59">
              <w:rPr>
                <w:noProof/>
                <w:webHidden/>
              </w:rPr>
              <w:t>6</w:t>
            </w:r>
            <w:r w:rsidR="00681D59">
              <w:rPr>
                <w:noProof/>
                <w:webHidden/>
              </w:rPr>
              <w:fldChar w:fldCharType="end"/>
            </w:r>
          </w:hyperlink>
        </w:p>
        <w:p w14:paraId="32B96350" w14:textId="77777777" w:rsidR="00681D59" w:rsidRDefault="003206B0">
          <w:pPr>
            <w:pStyle w:val="ndice3"/>
            <w:tabs>
              <w:tab w:val="right" w:leader="dot" w:pos="8828"/>
            </w:tabs>
            <w:rPr>
              <w:rFonts w:asciiTheme="minorHAnsi" w:eastAsiaTheme="minorEastAsia" w:hAnsiTheme="minorHAnsi"/>
              <w:noProof/>
            </w:rPr>
          </w:pPr>
          <w:hyperlink w:anchor="_Toc453879233" w:history="1">
            <w:r w:rsidR="00681D59" w:rsidRPr="003D350A">
              <w:rPr>
                <w:rStyle w:val="Hiperligao"/>
                <w:noProof/>
              </w:rPr>
              <w:t>Adaptive</w:t>
            </w:r>
            <w:r w:rsidR="00681D59">
              <w:rPr>
                <w:noProof/>
                <w:webHidden/>
              </w:rPr>
              <w:tab/>
            </w:r>
            <w:r w:rsidR="00681D59">
              <w:rPr>
                <w:noProof/>
                <w:webHidden/>
              </w:rPr>
              <w:fldChar w:fldCharType="begin"/>
            </w:r>
            <w:r w:rsidR="00681D59">
              <w:rPr>
                <w:noProof/>
                <w:webHidden/>
              </w:rPr>
              <w:instrText xml:space="preserve"> PAGEREF _Toc453879233 \h </w:instrText>
            </w:r>
            <w:r w:rsidR="00681D59">
              <w:rPr>
                <w:noProof/>
                <w:webHidden/>
              </w:rPr>
            </w:r>
            <w:r w:rsidR="00681D59">
              <w:rPr>
                <w:noProof/>
                <w:webHidden/>
              </w:rPr>
              <w:fldChar w:fldCharType="separate"/>
            </w:r>
            <w:r w:rsidR="00681D59">
              <w:rPr>
                <w:noProof/>
                <w:webHidden/>
              </w:rPr>
              <w:t>8</w:t>
            </w:r>
            <w:r w:rsidR="00681D59">
              <w:rPr>
                <w:noProof/>
                <w:webHidden/>
              </w:rPr>
              <w:fldChar w:fldCharType="end"/>
            </w:r>
          </w:hyperlink>
        </w:p>
        <w:p w14:paraId="0D23C7E9" w14:textId="77777777" w:rsidR="00681D59" w:rsidRDefault="003206B0">
          <w:pPr>
            <w:pStyle w:val="ndice3"/>
            <w:tabs>
              <w:tab w:val="right" w:leader="dot" w:pos="8828"/>
            </w:tabs>
            <w:rPr>
              <w:rFonts w:asciiTheme="minorHAnsi" w:eastAsiaTheme="minorEastAsia" w:hAnsiTheme="minorHAnsi"/>
              <w:noProof/>
            </w:rPr>
          </w:pPr>
          <w:hyperlink w:anchor="_Toc453879234" w:history="1">
            <w:r w:rsidR="00681D59" w:rsidRPr="003D350A">
              <w:rPr>
                <w:rStyle w:val="Hiperligao"/>
                <w:noProof/>
              </w:rPr>
              <w:t>Best Candidate</w:t>
            </w:r>
            <w:r w:rsidR="00681D59">
              <w:rPr>
                <w:noProof/>
                <w:webHidden/>
              </w:rPr>
              <w:tab/>
            </w:r>
            <w:r w:rsidR="00681D59">
              <w:rPr>
                <w:noProof/>
                <w:webHidden/>
              </w:rPr>
              <w:fldChar w:fldCharType="begin"/>
            </w:r>
            <w:r w:rsidR="00681D59">
              <w:rPr>
                <w:noProof/>
                <w:webHidden/>
              </w:rPr>
              <w:instrText xml:space="preserve"> PAGEREF _Toc453879234 \h </w:instrText>
            </w:r>
            <w:r w:rsidR="00681D59">
              <w:rPr>
                <w:noProof/>
                <w:webHidden/>
              </w:rPr>
            </w:r>
            <w:r w:rsidR="00681D59">
              <w:rPr>
                <w:noProof/>
                <w:webHidden/>
              </w:rPr>
              <w:fldChar w:fldCharType="separate"/>
            </w:r>
            <w:r w:rsidR="00681D59">
              <w:rPr>
                <w:noProof/>
                <w:webHidden/>
              </w:rPr>
              <w:t>9</w:t>
            </w:r>
            <w:r w:rsidR="00681D59">
              <w:rPr>
                <w:noProof/>
                <w:webHidden/>
              </w:rPr>
              <w:fldChar w:fldCharType="end"/>
            </w:r>
          </w:hyperlink>
        </w:p>
        <w:p w14:paraId="30B8F2F0" w14:textId="77777777" w:rsidR="00681D59" w:rsidRDefault="003206B0">
          <w:pPr>
            <w:pStyle w:val="ndice3"/>
            <w:tabs>
              <w:tab w:val="right" w:leader="dot" w:pos="8828"/>
            </w:tabs>
            <w:rPr>
              <w:rFonts w:asciiTheme="minorHAnsi" w:eastAsiaTheme="minorEastAsia" w:hAnsiTheme="minorHAnsi"/>
              <w:noProof/>
            </w:rPr>
          </w:pPr>
          <w:hyperlink w:anchor="_Toc453879235" w:history="1">
            <w:r w:rsidR="00681D59" w:rsidRPr="003D350A">
              <w:rPr>
                <w:rStyle w:val="Hiperligao"/>
                <w:noProof/>
              </w:rPr>
              <w:t>Halton</w:t>
            </w:r>
            <w:r w:rsidR="00681D59">
              <w:rPr>
                <w:noProof/>
                <w:webHidden/>
              </w:rPr>
              <w:tab/>
            </w:r>
            <w:r w:rsidR="00681D59">
              <w:rPr>
                <w:noProof/>
                <w:webHidden/>
              </w:rPr>
              <w:fldChar w:fldCharType="begin"/>
            </w:r>
            <w:r w:rsidR="00681D59">
              <w:rPr>
                <w:noProof/>
                <w:webHidden/>
              </w:rPr>
              <w:instrText xml:space="preserve"> PAGEREF _Toc453879235 \h </w:instrText>
            </w:r>
            <w:r w:rsidR="00681D59">
              <w:rPr>
                <w:noProof/>
                <w:webHidden/>
              </w:rPr>
            </w:r>
            <w:r w:rsidR="00681D59">
              <w:rPr>
                <w:noProof/>
                <w:webHidden/>
              </w:rPr>
              <w:fldChar w:fldCharType="separate"/>
            </w:r>
            <w:r w:rsidR="00681D59">
              <w:rPr>
                <w:noProof/>
                <w:webHidden/>
              </w:rPr>
              <w:t>10</w:t>
            </w:r>
            <w:r w:rsidR="00681D59">
              <w:rPr>
                <w:noProof/>
                <w:webHidden/>
              </w:rPr>
              <w:fldChar w:fldCharType="end"/>
            </w:r>
          </w:hyperlink>
        </w:p>
        <w:p w14:paraId="424CAAFE" w14:textId="77777777" w:rsidR="00681D59" w:rsidRDefault="003206B0">
          <w:pPr>
            <w:pStyle w:val="ndice3"/>
            <w:tabs>
              <w:tab w:val="right" w:leader="dot" w:pos="8828"/>
            </w:tabs>
            <w:rPr>
              <w:rFonts w:asciiTheme="minorHAnsi" w:eastAsiaTheme="minorEastAsia" w:hAnsiTheme="minorHAnsi"/>
              <w:noProof/>
            </w:rPr>
          </w:pPr>
          <w:hyperlink w:anchor="_Toc453879236" w:history="1">
            <w:r w:rsidR="00681D59" w:rsidRPr="003D350A">
              <w:rPr>
                <w:rStyle w:val="Hiperligao"/>
                <w:noProof/>
              </w:rPr>
              <w:t>Low Discrepancy</w:t>
            </w:r>
            <w:r w:rsidR="00681D59">
              <w:rPr>
                <w:noProof/>
                <w:webHidden/>
              </w:rPr>
              <w:tab/>
            </w:r>
            <w:r w:rsidR="00681D59">
              <w:rPr>
                <w:noProof/>
                <w:webHidden/>
              </w:rPr>
              <w:fldChar w:fldCharType="begin"/>
            </w:r>
            <w:r w:rsidR="00681D59">
              <w:rPr>
                <w:noProof/>
                <w:webHidden/>
              </w:rPr>
              <w:instrText xml:space="preserve"> PAGEREF _Toc453879236 \h </w:instrText>
            </w:r>
            <w:r w:rsidR="00681D59">
              <w:rPr>
                <w:noProof/>
                <w:webHidden/>
              </w:rPr>
            </w:r>
            <w:r w:rsidR="00681D59">
              <w:rPr>
                <w:noProof/>
                <w:webHidden/>
              </w:rPr>
              <w:fldChar w:fldCharType="separate"/>
            </w:r>
            <w:r w:rsidR="00681D59">
              <w:rPr>
                <w:noProof/>
                <w:webHidden/>
              </w:rPr>
              <w:t>11</w:t>
            </w:r>
            <w:r w:rsidR="00681D59">
              <w:rPr>
                <w:noProof/>
                <w:webHidden/>
              </w:rPr>
              <w:fldChar w:fldCharType="end"/>
            </w:r>
          </w:hyperlink>
        </w:p>
        <w:p w14:paraId="1248A8E5" w14:textId="77777777" w:rsidR="00681D59" w:rsidRDefault="003206B0">
          <w:pPr>
            <w:pStyle w:val="ndice3"/>
            <w:tabs>
              <w:tab w:val="right" w:leader="dot" w:pos="8828"/>
            </w:tabs>
            <w:rPr>
              <w:rFonts w:asciiTheme="minorHAnsi" w:eastAsiaTheme="minorEastAsia" w:hAnsiTheme="minorHAnsi"/>
              <w:noProof/>
            </w:rPr>
          </w:pPr>
          <w:hyperlink w:anchor="_Toc453879237" w:history="1">
            <w:r w:rsidR="00681D59" w:rsidRPr="003D350A">
              <w:rPr>
                <w:rStyle w:val="Hiperligao"/>
                <w:noProof/>
              </w:rPr>
              <w:t>Random</w:t>
            </w:r>
            <w:r w:rsidR="00681D59">
              <w:rPr>
                <w:noProof/>
                <w:webHidden/>
              </w:rPr>
              <w:tab/>
            </w:r>
            <w:r w:rsidR="00681D59">
              <w:rPr>
                <w:noProof/>
                <w:webHidden/>
              </w:rPr>
              <w:fldChar w:fldCharType="begin"/>
            </w:r>
            <w:r w:rsidR="00681D59">
              <w:rPr>
                <w:noProof/>
                <w:webHidden/>
              </w:rPr>
              <w:instrText xml:space="preserve"> PAGEREF _Toc453879237 \h </w:instrText>
            </w:r>
            <w:r w:rsidR="00681D59">
              <w:rPr>
                <w:noProof/>
                <w:webHidden/>
              </w:rPr>
            </w:r>
            <w:r w:rsidR="00681D59">
              <w:rPr>
                <w:noProof/>
                <w:webHidden/>
              </w:rPr>
              <w:fldChar w:fldCharType="separate"/>
            </w:r>
            <w:r w:rsidR="00681D59">
              <w:rPr>
                <w:noProof/>
                <w:webHidden/>
              </w:rPr>
              <w:t>12</w:t>
            </w:r>
            <w:r w:rsidR="00681D59">
              <w:rPr>
                <w:noProof/>
                <w:webHidden/>
              </w:rPr>
              <w:fldChar w:fldCharType="end"/>
            </w:r>
          </w:hyperlink>
        </w:p>
        <w:p w14:paraId="08840BC6" w14:textId="77777777" w:rsidR="00681D59" w:rsidRDefault="003206B0">
          <w:pPr>
            <w:pStyle w:val="ndice3"/>
            <w:tabs>
              <w:tab w:val="right" w:leader="dot" w:pos="8828"/>
            </w:tabs>
            <w:rPr>
              <w:rFonts w:asciiTheme="minorHAnsi" w:eastAsiaTheme="minorEastAsia" w:hAnsiTheme="minorHAnsi"/>
              <w:noProof/>
            </w:rPr>
          </w:pPr>
          <w:hyperlink w:anchor="_Toc453879238" w:history="1">
            <w:r w:rsidR="00681D59" w:rsidRPr="003D350A">
              <w:rPr>
                <w:rStyle w:val="Hiperligao"/>
                <w:noProof/>
              </w:rPr>
              <w:t>Stratified</w:t>
            </w:r>
            <w:r w:rsidR="00681D59">
              <w:rPr>
                <w:noProof/>
                <w:webHidden/>
              </w:rPr>
              <w:tab/>
            </w:r>
            <w:r w:rsidR="00681D59">
              <w:rPr>
                <w:noProof/>
                <w:webHidden/>
              </w:rPr>
              <w:fldChar w:fldCharType="begin"/>
            </w:r>
            <w:r w:rsidR="00681D59">
              <w:rPr>
                <w:noProof/>
                <w:webHidden/>
              </w:rPr>
              <w:instrText xml:space="preserve"> PAGEREF _Toc453879238 \h </w:instrText>
            </w:r>
            <w:r w:rsidR="00681D59">
              <w:rPr>
                <w:noProof/>
                <w:webHidden/>
              </w:rPr>
            </w:r>
            <w:r w:rsidR="00681D59">
              <w:rPr>
                <w:noProof/>
                <w:webHidden/>
              </w:rPr>
              <w:fldChar w:fldCharType="separate"/>
            </w:r>
            <w:r w:rsidR="00681D59">
              <w:rPr>
                <w:noProof/>
                <w:webHidden/>
              </w:rPr>
              <w:t>13</w:t>
            </w:r>
            <w:r w:rsidR="00681D59">
              <w:rPr>
                <w:noProof/>
                <w:webHidden/>
              </w:rPr>
              <w:fldChar w:fldCharType="end"/>
            </w:r>
          </w:hyperlink>
        </w:p>
        <w:p w14:paraId="4CC44F58" w14:textId="77777777" w:rsidR="00681D59" w:rsidRDefault="003206B0">
          <w:pPr>
            <w:pStyle w:val="ndice2"/>
            <w:rPr>
              <w:rFonts w:asciiTheme="minorHAnsi" w:eastAsiaTheme="minorEastAsia" w:hAnsiTheme="minorHAnsi"/>
              <w:noProof/>
            </w:rPr>
          </w:pPr>
          <w:hyperlink w:anchor="_Toc453879239" w:history="1">
            <w:r w:rsidR="00681D59" w:rsidRPr="003D350A">
              <w:rPr>
                <w:rStyle w:val="Hiperligao"/>
                <w:noProof/>
              </w:rPr>
              <w:t>Photon Map</w:t>
            </w:r>
            <w:r w:rsidR="00681D59">
              <w:rPr>
                <w:noProof/>
                <w:webHidden/>
              </w:rPr>
              <w:tab/>
            </w:r>
            <w:r w:rsidR="00681D59">
              <w:rPr>
                <w:noProof/>
                <w:webHidden/>
              </w:rPr>
              <w:fldChar w:fldCharType="begin"/>
            </w:r>
            <w:r w:rsidR="00681D59">
              <w:rPr>
                <w:noProof/>
                <w:webHidden/>
              </w:rPr>
              <w:instrText xml:space="preserve"> PAGEREF _Toc453879239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2224C773" w14:textId="77777777" w:rsidR="00681D59" w:rsidRDefault="003206B0">
          <w:pPr>
            <w:pStyle w:val="ndice3"/>
            <w:tabs>
              <w:tab w:val="right" w:leader="dot" w:pos="8828"/>
            </w:tabs>
            <w:rPr>
              <w:rFonts w:asciiTheme="minorHAnsi" w:eastAsiaTheme="minorEastAsia" w:hAnsiTheme="minorHAnsi"/>
              <w:noProof/>
            </w:rPr>
          </w:pPr>
          <w:hyperlink w:anchor="_Toc453879240" w:history="1">
            <w:r w:rsidR="00681D59" w:rsidRPr="003D350A">
              <w:rPr>
                <w:rStyle w:val="Hiperligao"/>
                <w:noProof/>
              </w:rPr>
              <w:t>Adaptive</w:t>
            </w:r>
            <w:r w:rsidR="00681D59">
              <w:rPr>
                <w:noProof/>
                <w:webHidden/>
              </w:rPr>
              <w:tab/>
            </w:r>
            <w:r w:rsidR="00681D59">
              <w:rPr>
                <w:noProof/>
                <w:webHidden/>
              </w:rPr>
              <w:fldChar w:fldCharType="begin"/>
            </w:r>
            <w:r w:rsidR="00681D59">
              <w:rPr>
                <w:noProof/>
                <w:webHidden/>
              </w:rPr>
              <w:instrText xml:space="preserve"> PAGEREF _Toc453879240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78045081" w14:textId="77777777" w:rsidR="00681D59" w:rsidRDefault="003206B0">
          <w:pPr>
            <w:pStyle w:val="ndice3"/>
            <w:tabs>
              <w:tab w:val="right" w:leader="dot" w:pos="8828"/>
            </w:tabs>
            <w:rPr>
              <w:rFonts w:asciiTheme="minorHAnsi" w:eastAsiaTheme="minorEastAsia" w:hAnsiTheme="minorHAnsi"/>
              <w:noProof/>
            </w:rPr>
          </w:pPr>
          <w:hyperlink w:anchor="_Toc453879241" w:history="1">
            <w:r w:rsidR="00681D59" w:rsidRPr="003D350A">
              <w:rPr>
                <w:rStyle w:val="Hiperligao"/>
                <w:noProof/>
              </w:rPr>
              <w:t>Best Candidate</w:t>
            </w:r>
            <w:r w:rsidR="00681D59">
              <w:rPr>
                <w:noProof/>
                <w:webHidden/>
              </w:rPr>
              <w:tab/>
            </w:r>
            <w:r w:rsidR="00681D59">
              <w:rPr>
                <w:noProof/>
                <w:webHidden/>
              </w:rPr>
              <w:fldChar w:fldCharType="begin"/>
            </w:r>
            <w:r w:rsidR="00681D59">
              <w:rPr>
                <w:noProof/>
                <w:webHidden/>
              </w:rPr>
              <w:instrText xml:space="preserve"> PAGEREF _Toc453879241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8915AE0" w14:textId="77777777" w:rsidR="00681D59" w:rsidRDefault="003206B0">
          <w:pPr>
            <w:pStyle w:val="ndice3"/>
            <w:tabs>
              <w:tab w:val="right" w:leader="dot" w:pos="8828"/>
            </w:tabs>
            <w:rPr>
              <w:rFonts w:asciiTheme="minorHAnsi" w:eastAsiaTheme="minorEastAsia" w:hAnsiTheme="minorHAnsi"/>
              <w:noProof/>
            </w:rPr>
          </w:pPr>
          <w:hyperlink w:anchor="_Toc453879242" w:history="1">
            <w:r w:rsidR="00681D59" w:rsidRPr="003D350A">
              <w:rPr>
                <w:rStyle w:val="Hiperligao"/>
                <w:noProof/>
              </w:rPr>
              <w:t>Halton</w:t>
            </w:r>
            <w:r w:rsidR="00681D59">
              <w:rPr>
                <w:noProof/>
                <w:webHidden/>
              </w:rPr>
              <w:tab/>
            </w:r>
            <w:r w:rsidR="00681D59">
              <w:rPr>
                <w:noProof/>
                <w:webHidden/>
              </w:rPr>
              <w:fldChar w:fldCharType="begin"/>
            </w:r>
            <w:r w:rsidR="00681D59">
              <w:rPr>
                <w:noProof/>
                <w:webHidden/>
              </w:rPr>
              <w:instrText xml:space="preserve"> PAGEREF _Toc453879242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B582082" w14:textId="77777777" w:rsidR="00681D59" w:rsidRDefault="003206B0">
          <w:pPr>
            <w:pStyle w:val="ndice3"/>
            <w:tabs>
              <w:tab w:val="right" w:leader="dot" w:pos="8828"/>
            </w:tabs>
            <w:rPr>
              <w:rFonts w:asciiTheme="minorHAnsi" w:eastAsiaTheme="minorEastAsia" w:hAnsiTheme="minorHAnsi"/>
              <w:noProof/>
            </w:rPr>
          </w:pPr>
          <w:hyperlink w:anchor="_Toc453879243" w:history="1">
            <w:r w:rsidR="00681D59" w:rsidRPr="003D350A">
              <w:rPr>
                <w:rStyle w:val="Hiperligao"/>
                <w:noProof/>
              </w:rPr>
              <w:t>Low Discrepancy</w:t>
            </w:r>
            <w:r w:rsidR="00681D59">
              <w:rPr>
                <w:noProof/>
                <w:webHidden/>
              </w:rPr>
              <w:tab/>
            </w:r>
            <w:r w:rsidR="00681D59">
              <w:rPr>
                <w:noProof/>
                <w:webHidden/>
              </w:rPr>
              <w:fldChar w:fldCharType="begin"/>
            </w:r>
            <w:r w:rsidR="00681D59">
              <w:rPr>
                <w:noProof/>
                <w:webHidden/>
              </w:rPr>
              <w:instrText xml:space="preserve"> PAGEREF _Toc453879243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EE412F6" w14:textId="77777777" w:rsidR="00681D59" w:rsidRDefault="003206B0">
          <w:pPr>
            <w:pStyle w:val="ndice3"/>
            <w:tabs>
              <w:tab w:val="right" w:leader="dot" w:pos="8828"/>
            </w:tabs>
            <w:rPr>
              <w:rFonts w:asciiTheme="minorHAnsi" w:eastAsiaTheme="minorEastAsia" w:hAnsiTheme="minorHAnsi"/>
              <w:noProof/>
            </w:rPr>
          </w:pPr>
          <w:hyperlink w:anchor="_Toc453879244" w:history="1">
            <w:r w:rsidR="00681D59" w:rsidRPr="003D350A">
              <w:rPr>
                <w:rStyle w:val="Hiperligao"/>
                <w:noProof/>
              </w:rPr>
              <w:t>Random</w:t>
            </w:r>
            <w:r w:rsidR="00681D59">
              <w:rPr>
                <w:noProof/>
                <w:webHidden/>
              </w:rPr>
              <w:tab/>
            </w:r>
            <w:r w:rsidR="00681D59">
              <w:rPr>
                <w:noProof/>
                <w:webHidden/>
              </w:rPr>
              <w:fldChar w:fldCharType="begin"/>
            </w:r>
            <w:r w:rsidR="00681D59">
              <w:rPr>
                <w:noProof/>
                <w:webHidden/>
              </w:rPr>
              <w:instrText xml:space="preserve"> PAGEREF _Toc453879244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6EB84B3E" w14:textId="77777777" w:rsidR="00681D59" w:rsidRDefault="003206B0">
          <w:pPr>
            <w:pStyle w:val="ndice3"/>
            <w:tabs>
              <w:tab w:val="right" w:leader="dot" w:pos="8828"/>
            </w:tabs>
            <w:rPr>
              <w:rFonts w:asciiTheme="minorHAnsi" w:eastAsiaTheme="minorEastAsia" w:hAnsiTheme="minorHAnsi"/>
              <w:noProof/>
            </w:rPr>
          </w:pPr>
          <w:hyperlink w:anchor="_Toc453879245" w:history="1">
            <w:r w:rsidR="00681D59" w:rsidRPr="003D350A">
              <w:rPr>
                <w:rStyle w:val="Hiperligao"/>
                <w:noProof/>
              </w:rPr>
              <w:t>Stratified</w:t>
            </w:r>
            <w:r w:rsidR="00681D59">
              <w:rPr>
                <w:noProof/>
                <w:webHidden/>
              </w:rPr>
              <w:tab/>
            </w:r>
            <w:r w:rsidR="00681D59">
              <w:rPr>
                <w:noProof/>
                <w:webHidden/>
              </w:rPr>
              <w:fldChar w:fldCharType="begin"/>
            </w:r>
            <w:r w:rsidR="00681D59">
              <w:rPr>
                <w:noProof/>
                <w:webHidden/>
              </w:rPr>
              <w:instrText xml:space="preserve"> PAGEREF _Toc453879245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2F2B8E99" w14:textId="77777777" w:rsidR="00681D59" w:rsidRDefault="003206B0">
          <w:pPr>
            <w:pStyle w:val="ndice1"/>
            <w:rPr>
              <w:rFonts w:asciiTheme="minorHAnsi" w:eastAsiaTheme="minorEastAsia" w:hAnsiTheme="minorHAnsi"/>
              <w:noProof/>
            </w:rPr>
          </w:pPr>
          <w:hyperlink w:anchor="_Toc453879246" w:history="1">
            <w:r w:rsidR="00681D59" w:rsidRPr="003D350A">
              <w:rPr>
                <w:rStyle w:val="Hiperligao"/>
                <w:noProof/>
              </w:rPr>
              <w:t>Conclusion</w:t>
            </w:r>
            <w:r w:rsidR="00681D59">
              <w:rPr>
                <w:noProof/>
                <w:webHidden/>
              </w:rPr>
              <w:tab/>
            </w:r>
            <w:r w:rsidR="00681D59">
              <w:rPr>
                <w:noProof/>
                <w:webHidden/>
              </w:rPr>
              <w:fldChar w:fldCharType="begin"/>
            </w:r>
            <w:r w:rsidR="00681D59">
              <w:rPr>
                <w:noProof/>
                <w:webHidden/>
              </w:rPr>
              <w:instrText xml:space="preserve"> PAGEREF _Toc453879246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74B3357C" w14:textId="77777777" w:rsidR="00F32706" w:rsidRPr="00C54F98" w:rsidRDefault="00F32706">
          <w:r w:rsidRPr="00C54F98">
            <w:rPr>
              <w:b/>
              <w:bCs/>
            </w:rPr>
            <w:fldChar w:fldCharType="end"/>
          </w:r>
        </w:p>
      </w:sdtContent>
    </w:sdt>
    <w:p w14:paraId="05E3B72F" w14:textId="4230FEB3" w:rsidR="00247C10" w:rsidRPr="00C54F98" w:rsidRDefault="00247C10" w:rsidP="00D950C5"/>
    <w:p w14:paraId="27E8D691" w14:textId="684C1FA6" w:rsidR="00247C10" w:rsidRPr="00C54F98" w:rsidRDefault="00247C10" w:rsidP="00247C10">
      <w:pPr>
        <w:jc w:val="center"/>
        <w:rPr>
          <w:rFonts w:eastAsiaTheme="majorEastAsia" w:cstheme="majorBidi"/>
          <w:b/>
          <w:sz w:val="44"/>
          <w:szCs w:val="44"/>
        </w:rPr>
      </w:pPr>
      <w:r w:rsidRPr="00C54F98">
        <w:rPr>
          <w:rFonts w:eastAsiaTheme="majorEastAsia" w:cstheme="majorBidi"/>
          <w:b/>
          <w:sz w:val="44"/>
          <w:szCs w:val="44"/>
        </w:rPr>
        <w:t xml:space="preserve">Table of </w:t>
      </w:r>
      <w:r w:rsidR="00511457" w:rsidRPr="00C54F98">
        <w:rPr>
          <w:rFonts w:eastAsiaTheme="majorEastAsia" w:cstheme="majorBidi"/>
          <w:b/>
          <w:sz w:val="44"/>
          <w:szCs w:val="44"/>
        </w:rPr>
        <w:t>Figures</w:t>
      </w:r>
    </w:p>
    <w:p w14:paraId="5014983D" w14:textId="77777777" w:rsidR="00A76C7B" w:rsidRPr="00C54F98" w:rsidRDefault="00A76C7B" w:rsidP="00D950C5"/>
    <w:p w14:paraId="2DE4740C" w14:textId="77777777" w:rsidR="00247C10" w:rsidRPr="00C54F98" w:rsidRDefault="00247C10" w:rsidP="00247C10"/>
    <w:p w14:paraId="6A17A39F" w14:textId="77777777" w:rsidR="00E50E96"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875197" w:history="1">
        <w:r w:rsidR="00E50E96" w:rsidRPr="009259FF">
          <w:rPr>
            <w:rStyle w:val="Hiperligao"/>
            <w:noProof/>
          </w:rPr>
          <w:t>Figure 1. Default scene, rendered with path tracing.</w:t>
        </w:r>
        <w:r w:rsidR="00E50E96">
          <w:rPr>
            <w:noProof/>
            <w:webHidden/>
          </w:rPr>
          <w:tab/>
        </w:r>
        <w:r w:rsidR="00E50E96">
          <w:rPr>
            <w:noProof/>
            <w:webHidden/>
          </w:rPr>
          <w:fldChar w:fldCharType="begin"/>
        </w:r>
        <w:r w:rsidR="00E50E96">
          <w:rPr>
            <w:noProof/>
            <w:webHidden/>
          </w:rPr>
          <w:instrText xml:space="preserve"> PAGEREF _Toc453875197 \h </w:instrText>
        </w:r>
        <w:r w:rsidR="00E50E96">
          <w:rPr>
            <w:noProof/>
            <w:webHidden/>
          </w:rPr>
        </w:r>
        <w:r w:rsidR="00E50E96">
          <w:rPr>
            <w:noProof/>
            <w:webHidden/>
          </w:rPr>
          <w:fldChar w:fldCharType="separate"/>
        </w:r>
        <w:r w:rsidR="00E50E96">
          <w:rPr>
            <w:noProof/>
            <w:webHidden/>
          </w:rPr>
          <w:t>3</w:t>
        </w:r>
        <w:r w:rsidR="00E50E96">
          <w:rPr>
            <w:noProof/>
            <w:webHidden/>
          </w:rPr>
          <w:fldChar w:fldCharType="end"/>
        </w:r>
      </w:hyperlink>
    </w:p>
    <w:p w14:paraId="27ECEB92" w14:textId="77777777" w:rsidR="00E50E96" w:rsidRDefault="003206B0">
      <w:pPr>
        <w:pStyle w:val="ndicedeilustraes"/>
        <w:tabs>
          <w:tab w:val="right" w:leader="dot" w:pos="8828"/>
        </w:tabs>
        <w:rPr>
          <w:rFonts w:asciiTheme="minorHAnsi" w:eastAsiaTheme="minorEastAsia" w:hAnsiTheme="minorHAnsi"/>
          <w:noProof/>
        </w:rPr>
      </w:pPr>
      <w:hyperlink r:id="rId9" w:anchor="_Toc453875198" w:history="1">
        <w:r w:rsidR="00E50E96" w:rsidRPr="009259FF">
          <w:rPr>
            <w:rStyle w:val="Hiperligao"/>
            <w:noProof/>
          </w:rPr>
          <w:t>Figure 2. How a caustic shadow is formed.</w:t>
        </w:r>
        <w:r w:rsidR="00E50E96">
          <w:rPr>
            <w:noProof/>
            <w:webHidden/>
          </w:rPr>
          <w:tab/>
        </w:r>
        <w:r w:rsidR="00E50E96">
          <w:rPr>
            <w:noProof/>
            <w:webHidden/>
          </w:rPr>
          <w:fldChar w:fldCharType="begin"/>
        </w:r>
        <w:r w:rsidR="00E50E96">
          <w:rPr>
            <w:noProof/>
            <w:webHidden/>
          </w:rPr>
          <w:instrText xml:space="preserve"> PAGEREF _Toc453875198 \h </w:instrText>
        </w:r>
        <w:r w:rsidR="00E50E96">
          <w:rPr>
            <w:noProof/>
            <w:webHidden/>
          </w:rPr>
        </w:r>
        <w:r w:rsidR="00E50E96">
          <w:rPr>
            <w:noProof/>
            <w:webHidden/>
          </w:rPr>
          <w:fldChar w:fldCharType="separate"/>
        </w:r>
        <w:r w:rsidR="00E50E96">
          <w:rPr>
            <w:noProof/>
            <w:webHidden/>
          </w:rPr>
          <w:t>5</w:t>
        </w:r>
        <w:r w:rsidR="00E50E96">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lastRenderedPageBreak/>
        <w:br w:type="page"/>
      </w:r>
    </w:p>
    <w:p w14:paraId="3E5B0E79" w14:textId="3F56795E" w:rsidR="00511457" w:rsidRPr="00C54F98" w:rsidRDefault="00511457" w:rsidP="00AD7D0C">
      <w:pPr>
        <w:pStyle w:val="Cabealho1"/>
      </w:pPr>
      <w:bookmarkStart w:id="0" w:name="_Toc453879227"/>
      <w:r w:rsidRPr="00C54F98">
        <w:lastRenderedPageBreak/>
        <w:t>Abstract</w:t>
      </w:r>
      <w:bookmarkEnd w:id="0"/>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1" w:name="_Toc453879228"/>
      <w:r w:rsidRPr="00C54F98">
        <w:t>Introductio</w:t>
      </w:r>
      <w:r w:rsidR="00511457" w:rsidRPr="00C54F98">
        <w:t>n</w:t>
      </w:r>
      <w:bookmarkEnd w:id="1"/>
    </w:p>
    <w:p w14:paraId="4CC940D9" w14:textId="423AB1B7" w:rsidR="00160384" w:rsidRDefault="004C02A8" w:rsidP="00160384">
      <w:pPr>
        <w:ind w:firstLine="720"/>
      </w:pPr>
      <w:r>
        <w:rPr>
          <w:noProof/>
        </w:rPr>
        <mc:AlternateContent>
          <mc:Choice Requires="wpg">
            <w:drawing>
              <wp:anchor distT="0" distB="0" distL="114300" distR="114300" simplePos="0" relativeHeight="251656192" behindDoc="0" locked="0" layoutInCell="1" allowOverlap="1" wp14:anchorId="77907A24" wp14:editId="6EE644DF">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EF69DE" w:rsidRPr="002C04CB" w:rsidRDefault="00EF69DE" w:rsidP="00EF69DE">
                              <w:pPr>
                                <w:pStyle w:val="Legenda"/>
                                <w:rPr>
                                  <w:noProof/>
                                </w:rPr>
                              </w:pPr>
                              <w:bookmarkStart w:id="2" w:name="_Ref453776636"/>
                              <w:bookmarkStart w:id="3" w:name="_Toc453875197"/>
                              <w:r>
                                <w:t xml:space="preserve">Figure </w:t>
                              </w:r>
                              <w:r w:rsidR="003206B0">
                                <w:fldChar w:fldCharType="begin"/>
                              </w:r>
                              <w:r w:rsidR="003206B0">
                                <w:instrText xml:space="preserve"> SEQ Figure \* ARABIC </w:instrText>
                              </w:r>
                              <w:r w:rsidR="003206B0">
                                <w:fldChar w:fldCharType="separate"/>
                              </w:r>
                              <w:r w:rsidR="00C96641">
                                <w:rPr>
                                  <w:noProof/>
                                </w:rPr>
                                <w:t>1</w:t>
                              </w:r>
                              <w:r w:rsidR="003206B0">
                                <w:rPr>
                                  <w:noProof/>
                                </w:rPr>
                                <w:fldChar w:fldCharType="end"/>
                              </w:r>
                              <w:bookmarkEnd w:id="2"/>
                              <w:r>
                                <w:t>. Default scene, rendered with path tracing.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56192;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11" o:title="cornell-Caustic-path"/>
                  <v:path arrowok="t"/>
                </v:shape>
                <v:shapetype id="_x0000_t202" coordsize="21600,21600" o:spt="202" path="m,l,21600r21600,l21600,xe">
                  <v:stroke joinstyle="miter"/>
                  <v:path gradientshapeok="t" o:connecttype="rect"/>
                </v:shapety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EF69DE" w:rsidRPr="002C04CB" w:rsidRDefault="00EF69DE" w:rsidP="00EF69DE">
                        <w:pPr>
                          <w:pStyle w:val="Legenda"/>
                          <w:rPr>
                            <w:noProof/>
                          </w:rPr>
                        </w:pPr>
                        <w:bookmarkStart w:id="4" w:name="_Ref453776636"/>
                        <w:bookmarkStart w:id="5" w:name="_Toc453875197"/>
                        <w:r>
                          <w:t xml:space="preserve">Figure </w:t>
                        </w:r>
                        <w:r w:rsidR="003206B0">
                          <w:fldChar w:fldCharType="begin"/>
                        </w:r>
                        <w:r w:rsidR="003206B0">
                          <w:instrText xml:space="preserve"> SEQ Figure \* ARABIC </w:instrText>
                        </w:r>
                        <w:r w:rsidR="003206B0">
                          <w:fldChar w:fldCharType="separate"/>
                        </w:r>
                        <w:r w:rsidR="00C96641">
                          <w:rPr>
                            <w:noProof/>
                          </w:rPr>
                          <w:t>1</w:t>
                        </w:r>
                        <w:r w:rsidR="003206B0">
                          <w:rPr>
                            <w:noProof/>
                          </w:rPr>
                          <w:fldChar w:fldCharType="end"/>
                        </w:r>
                        <w:bookmarkEnd w:id="4"/>
                        <w:r>
                          <w:t>. Default scene, rendered with path tracing.</w:t>
                        </w:r>
                        <w:bookmarkEnd w:id="5"/>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6" w:name="_Toc453879229"/>
      <w:r w:rsidRPr="00C54F98">
        <w:lastRenderedPageBreak/>
        <w:t>Experiments</w:t>
      </w:r>
      <w:bookmarkEnd w:id="6"/>
    </w:p>
    <w:p w14:paraId="3B3E6E0D" w14:textId="5E4F8215"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del w:id="7" w:author="Bruno Barbosa" w:date="2016-06-17T00:24:00Z">
        <w:r w:rsidR="006523B7" w:rsidDel="009767E4">
          <w:rPr>
            <w:rFonts w:eastAsiaTheme="minorEastAsia"/>
          </w:rPr>
          <w:delText>comparison,  some</w:delText>
        </w:r>
      </w:del>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8" w:name="_Ref453775647"/>
      <w:bookmarkStart w:id="9" w:name="_Ref453775640"/>
      <w:r>
        <w:t xml:space="preserve">Table </w:t>
      </w:r>
      <w:r w:rsidR="003206B0">
        <w:fldChar w:fldCharType="begin"/>
      </w:r>
      <w:r w:rsidR="003206B0">
        <w:instrText xml:space="preserve"> SEQ Table \* ARABIC </w:instrText>
      </w:r>
      <w:r w:rsidR="003206B0">
        <w:fldChar w:fldCharType="separate"/>
      </w:r>
      <w:r>
        <w:rPr>
          <w:noProof/>
        </w:rPr>
        <w:t>1</w:t>
      </w:r>
      <w:r w:rsidR="003206B0">
        <w:rPr>
          <w:noProof/>
        </w:rPr>
        <w:fldChar w:fldCharType="end"/>
      </w:r>
      <w:bookmarkEnd w:id="8"/>
      <w:r>
        <w:t>. Planned experiments.</w:t>
      </w:r>
      <w:bookmarkEnd w:id="9"/>
    </w:p>
    <w:tbl>
      <w:tblPr>
        <w:tblStyle w:val="TabeladeGrelha1Clara"/>
        <w:tblW w:w="0" w:type="auto"/>
        <w:jc w:val="center"/>
        <w:tblLook w:val="0620" w:firstRow="1" w:lastRow="0" w:firstColumn="0" w:lastColumn="0" w:noHBand="1" w:noVBand="1"/>
        <w:tblPrChange w:id="10" w:author="Bruno Barbosa" w:date="2016-06-17T00:24:00Z">
          <w:tblPr>
            <w:tblStyle w:val="TabeladeGrelha1Clara"/>
            <w:tblW w:w="0" w:type="auto"/>
            <w:jc w:val="center"/>
            <w:tblLook w:val="0620" w:firstRow="1" w:lastRow="0" w:firstColumn="0" w:lastColumn="0" w:noHBand="1" w:noVBand="1"/>
          </w:tblPr>
        </w:tblPrChange>
      </w:tblPr>
      <w:tblGrid>
        <w:gridCol w:w="3397"/>
        <w:gridCol w:w="2488"/>
        <w:tblGridChange w:id="11">
          <w:tblGrid>
            <w:gridCol w:w="3397"/>
            <w:gridCol w:w="2488"/>
          </w:tblGrid>
        </w:tblGridChange>
      </w:tblGrid>
      <w:tr w:rsidR="006523B7" w14:paraId="61B376A4" w14:textId="77777777" w:rsidTr="00154C30">
        <w:trPr>
          <w:cnfStyle w:val="100000000000" w:firstRow="1" w:lastRow="0" w:firstColumn="0" w:lastColumn="0" w:oddVBand="0" w:evenVBand="0" w:oddHBand="0" w:evenHBand="0" w:firstRowFirstColumn="0" w:firstRowLastColumn="0" w:lastRowFirstColumn="0" w:lastRowLastColumn="0"/>
          <w:jc w:val="center"/>
          <w:trPrChange w:id="12" w:author="Bruno Barbosa" w:date="2016-06-17T00:24:00Z">
            <w:trPr>
              <w:jc w:val="center"/>
            </w:trPr>
          </w:trPrChange>
        </w:trPr>
        <w:tc>
          <w:tcPr>
            <w:tcW w:w="3397" w:type="dxa"/>
            <w:vAlign w:val="center"/>
            <w:tcPrChange w:id="13" w:author="Bruno Barbosa" w:date="2016-06-17T00:24:00Z">
              <w:tcPr>
                <w:tcW w:w="3397" w:type="dxa"/>
              </w:tcPr>
            </w:tcPrChange>
          </w:tcPr>
          <w:p w14:paraId="55D2A4DD" w14:textId="4E2E893A" w:rsidR="006523B7" w:rsidRDefault="006523B7" w:rsidP="00154C30">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Change w:id="14" w:author="Bruno Barbosa" w:date="2016-06-17T00:24:00Z">
                <w:pPr>
                  <w:spacing w:line="276" w:lineRule="auto"/>
                  <w:cnfStyle w:val="100000000000" w:firstRow="1" w:lastRow="0" w:firstColumn="0" w:lastColumn="0" w:oddVBand="0" w:evenVBand="0" w:oddHBand="0" w:evenHBand="0" w:firstRowFirstColumn="0" w:firstRowLastColumn="0" w:lastRowFirstColumn="0" w:lastRowLastColumn="0"/>
                </w:pPr>
              </w:pPrChange>
            </w:pPr>
            <w:r>
              <w:rPr>
                <w:rFonts w:eastAsiaTheme="minorEastAsia"/>
              </w:rPr>
              <w:t>Surface Integrator</w:t>
            </w:r>
            <w:r w:rsidR="00C44478">
              <w:rPr>
                <w:rFonts w:eastAsiaTheme="minorEastAsia"/>
              </w:rPr>
              <w:t>s</w:t>
            </w:r>
          </w:p>
        </w:tc>
        <w:tc>
          <w:tcPr>
            <w:tcW w:w="2488" w:type="dxa"/>
            <w:vAlign w:val="center"/>
            <w:tcPrChange w:id="15" w:author="Bruno Barbosa" w:date="2016-06-17T00:24:00Z">
              <w:tcPr>
                <w:tcW w:w="2488" w:type="dxa"/>
              </w:tcPr>
            </w:tcPrChange>
          </w:tcPr>
          <w:p w14:paraId="0D0B8FCD" w14:textId="5618A9B6" w:rsidR="006523B7" w:rsidRDefault="006523B7" w:rsidP="00154C30">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Change w:id="16" w:author="Bruno Barbosa" w:date="2016-06-17T00:24:00Z">
                <w:pPr>
                  <w:spacing w:line="276" w:lineRule="auto"/>
                  <w:cnfStyle w:val="100000000000" w:firstRow="1" w:lastRow="0" w:firstColumn="0" w:lastColumn="0" w:oddVBand="0" w:evenVBand="0" w:oddHBand="0" w:evenHBand="0" w:firstRowFirstColumn="0" w:firstRowLastColumn="0" w:lastRowFirstColumn="0" w:lastRowLastColumn="0"/>
                </w:pPr>
              </w:pPrChange>
            </w:pPr>
            <w:r>
              <w:rPr>
                <w:rFonts w:eastAsiaTheme="minorEastAsia"/>
              </w:rPr>
              <w:t>Samplers</w:t>
            </w:r>
          </w:p>
        </w:tc>
      </w:tr>
      <w:tr w:rsidR="006523B7" w14:paraId="2F667EF1" w14:textId="77777777" w:rsidTr="00154C30">
        <w:trPr>
          <w:jc w:val="center"/>
          <w:trPrChange w:id="17" w:author="Bruno Barbosa" w:date="2016-06-17T00:24:00Z">
            <w:trPr>
              <w:jc w:val="center"/>
            </w:trPr>
          </w:trPrChange>
        </w:trPr>
        <w:tc>
          <w:tcPr>
            <w:tcW w:w="3397" w:type="dxa"/>
            <w:vAlign w:val="center"/>
            <w:tcPrChange w:id="18" w:author="Bruno Barbosa" w:date="2016-06-17T00:24:00Z">
              <w:tcPr>
                <w:tcW w:w="3397" w:type="dxa"/>
              </w:tcPr>
            </w:tcPrChange>
          </w:tcPr>
          <w:p w14:paraId="3CDB5229" w14:textId="21D4E30A" w:rsidR="006523B7" w:rsidRDefault="00C44478" w:rsidP="00154C30">
            <w:pPr>
              <w:spacing w:line="276" w:lineRule="auto"/>
              <w:jc w:val="center"/>
              <w:rPr>
                <w:rFonts w:eastAsiaTheme="minorEastAsia"/>
              </w:rPr>
              <w:pPrChange w:id="19" w:author="Bruno Barbosa" w:date="2016-06-17T00:24:00Z">
                <w:pPr>
                  <w:spacing w:line="276" w:lineRule="auto"/>
                </w:pPr>
              </w:pPrChange>
            </w:pPr>
            <w:r>
              <w:rPr>
                <w:rFonts w:eastAsiaTheme="minorEastAsia"/>
              </w:rPr>
              <w:t>Path</w:t>
            </w:r>
          </w:p>
        </w:tc>
        <w:tc>
          <w:tcPr>
            <w:tcW w:w="2488" w:type="dxa"/>
            <w:vAlign w:val="center"/>
            <w:tcPrChange w:id="20" w:author="Bruno Barbosa" w:date="2016-06-17T00:24:00Z">
              <w:tcPr>
                <w:tcW w:w="2488" w:type="dxa"/>
              </w:tcPr>
            </w:tcPrChange>
          </w:tcPr>
          <w:p w14:paraId="44EBCDE7" w14:textId="0CF87D10" w:rsidR="006523B7" w:rsidRDefault="006523B7" w:rsidP="00154C30">
            <w:pPr>
              <w:spacing w:line="276" w:lineRule="auto"/>
              <w:jc w:val="center"/>
              <w:rPr>
                <w:rFonts w:eastAsiaTheme="minorEastAsia"/>
              </w:rPr>
              <w:pPrChange w:id="21" w:author="Bruno Barbosa" w:date="2016-06-17T00:24:00Z">
                <w:pPr>
                  <w:spacing w:line="276" w:lineRule="auto"/>
                </w:pPr>
              </w:pPrChange>
            </w:pPr>
            <w:r>
              <w:rPr>
                <w:rFonts w:eastAsiaTheme="minorEastAsia"/>
              </w:rPr>
              <w:t>Adaptive</w:t>
            </w:r>
          </w:p>
        </w:tc>
      </w:tr>
      <w:tr w:rsidR="006523B7" w14:paraId="40362D43" w14:textId="77777777" w:rsidTr="00154C30">
        <w:trPr>
          <w:jc w:val="center"/>
          <w:trPrChange w:id="22" w:author="Bruno Barbosa" w:date="2016-06-17T00:24:00Z">
            <w:trPr>
              <w:jc w:val="center"/>
            </w:trPr>
          </w:trPrChange>
        </w:trPr>
        <w:tc>
          <w:tcPr>
            <w:tcW w:w="3397" w:type="dxa"/>
            <w:vAlign w:val="center"/>
            <w:tcPrChange w:id="23" w:author="Bruno Barbosa" w:date="2016-06-17T00:24:00Z">
              <w:tcPr>
                <w:tcW w:w="3397" w:type="dxa"/>
              </w:tcPr>
            </w:tcPrChange>
          </w:tcPr>
          <w:p w14:paraId="0A20A544" w14:textId="47992993" w:rsidR="006523B7" w:rsidRDefault="00C44478" w:rsidP="00154C30">
            <w:pPr>
              <w:spacing w:line="276" w:lineRule="auto"/>
              <w:jc w:val="center"/>
              <w:rPr>
                <w:rFonts w:eastAsiaTheme="minorEastAsia"/>
              </w:rPr>
              <w:pPrChange w:id="24" w:author="Bruno Barbosa" w:date="2016-06-17T00:24:00Z">
                <w:pPr>
                  <w:spacing w:line="276" w:lineRule="auto"/>
                </w:pPr>
              </w:pPrChange>
            </w:pPr>
            <w:r>
              <w:rPr>
                <w:rFonts w:eastAsiaTheme="minorEastAsia"/>
              </w:rPr>
              <w:t>Photon Map</w:t>
            </w:r>
          </w:p>
        </w:tc>
        <w:tc>
          <w:tcPr>
            <w:tcW w:w="2488" w:type="dxa"/>
            <w:vAlign w:val="center"/>
            <w:tcPrChange w:id="25" w:author="Bruno Barbosa" w:date="2016-06-17T00:24:00Z">
              <w:tcPr>
                <w:tcW w:w="2488" w:type="dxa"/>
              </w:tcPr>
            </w:tcPrChange>
          </w:tcPr>
          <w:p w14:paraId="2170E0A5" w14:textId="04397D18" w:rsidR="006523B7" w:rsidRDefault="006523B7" w:rsidP="00154C30">
            <w:pPr>
              <w:spacing w:line="276" w:lineRule="auto"/>
              <w:jc w:val="center"/>
              <w:rPr>
                <w:rFonts w:eastAsiaTheme="minorEastAsia"/>
              </w:rPr>
              <w:pPrChange w:id="26" w:author="Bruno Barbosa" w:date="2016-06-17T00:24:00Z">
                <w:pPr>
                  <w:spacing w:line="276" w:lineRule="auto"/>
                </w:pPr>
              </w:pPrChange>
            </w:pPr>
            <w:r>
              <w:rPr>
                <w:rFonts w:eastAsiaTheme="minorEastAsia"/>
              </w:rPr>
              <w:t>Best Candidate</w:t>
            </w:r>
          </w:p>
        </w:tc>
      </w:tr>
      <w:tr w:rsidR="006523B7" w14:paraId="4DC8DA26" w14:textId="77777777" w:rsidTr="00154C30">
        <w:trPr>
          <w:jc w:val="center"/>
          <w:trPrChange w:id="27" w:author="Bruno Barbosa" w:date="2016-06-17T00:24:00Z">
            <w:trPr>
              <w:jc w:val="center"/>
            </w:trPr>
          </w:trPrChange>
        </w:trPr>
        <w:tc>
          <w:tcPr>
            <w:tcW w:w="3397" w:type="dxa"/>
            <w:vAlign w:val="center"/>
            <w:tcPrChange w:id="28" w:author="Bruno Barbosa" w:date="2016-06-17T00:24:00Z">
              <w:tcPr>
                <w:tcW w:w="3397" w:type="dxa"/>
              </w:tcPr>
            </w:tcPrChange>
          </w:tcPr>
          <w:p w14:paraId="455F363F" w14:textId="5EC85CB3" w:rsidR="006523B7" w:rsidRDefault="006523B7" w:rsidP="00154C30">
            <w:pPr>
              <w:spacing w:line="276" w:lineRule="auto"/>
              <w:jc w:val="center"/>
              <w:rPr>
                <w:rFonts w:eastAsiaTheme="minorEastAsia"/>
              </w:rPr>
              <w:pPrChange w:id="29" w:author="Bruno Barbosa" w:date="2016-06-17T00:24:00Z">
                <w:pPr>
                  <w:spacing w:line="276" w:lineRule="auto"/>
                </w:pPr>
              </w:pPrChange>
            </w:pPr>
          </w:p>
        </w:tc>
        <w:tc>
          <w:tcPr>
            <w:tcW w:w="2488" w:type="dxa"/>
            <w:vAlign w:val="center"/>
            <w:tcPrChange w:id="30" w:author="Bruno Barbosa" w:date="2016-06-17T00:24:00Z">
              <w:tcPr>
                <w:tcW w:w="2488" w:type="dxa"/>
              </w:tcPr>
            </w:tcPrChange>
          </w:tcPr>
          <w:p w14:paraId="70B0E833" w14:textId="2C80C3E2" w:rsidR="006523B7" w:rsidRDefault="006523B7" w:rsidP="00154C30">
            <w:pPr>
              <w:spacing w:line="276" w:lineRule="auto"/>
              <w:jc w:val="center"/>
              <w:rPr>
                <w:rFonts w:eastAsiaTheme="minorEastAsia"/>
              </w:rPr>
              <w:pPrChange w:id="31" w:author="Bruno Barbosa" w:date="2016-06-17T00:24:00Z">
                <w:pPr>
                  <w:spacing w:line="276" w:lineRule="auto"/>
                </w:pPr>
              </w:pPrChange>
            </w:pPr>
            <w:proofErr w:type="spellStart"/>
            <w:r>
              <w:rPr>
                <w:rFonts w:eastAsiaTheme="minorEastAsia"/>
              </w:rPr>
              <w:t>Halton</w:t>
            </w:r>
            <w:proofErr w:type="spellEnd"/>
          </w:p>
        </w:tc>
      </w:tr>
      <w:tr w:rsidR="006523B7" w14:paraId="5DDBA608" w14:textId="77777777" w:rsidTr="00154C30">
        <w:trPr>
          <w:jc w:val="center"/>
          <w:trPrChange w:id="32" w:author="Bruno Barbosa" w:date="2016-06-17T00:24:00Z">
            <w:trPr>
              <w:jc w:val="center"/>
            </w:trPr>
          </w:trPrChange>
        </w:trPr>
        <w:tc>
          <w:tcPr>
            <w:tcW w:w="3397" w:type="dxa"/>
            <w:vAlign w:val="center"/>
            <w:tcPrChange w:id="33" w:author="Bruno Barbosa" w:date="2016-06-17T00:24:00Z">
              <w:tcPr>
                <w:tcW w:w="3397" w:type="dxa"/>
              </w:tcPr>
            </w:tcPrChange>
          </w:tcPr>
          <w:p w14:paraId="78E33D51" w14:textId="77777777" w:rsidR="006523B7" w:rsidRDefault="006523B7" w:rsidP="00154C30">
            <w:pPr>
              <w:spacing w:line="276" w:lineRule="auto"/>
              <w:jc w:val="center"/>
              <w:rPr>
                <w:rFonts w:eastAsiaTheme="minorEastAsia"/>
              </w:rPr>
              <w:pPrChange w:id="34" w:author="Bruno Barbosa" w:date="2016-06-17T00:24:00Z">
                <w:pPr>
                  <w:spacing w:line="276" w:lineRule="auto"/>
                </w:pPr>
              </w:pPrChange>
            </w:pPr>
          </w:p>
        </w:tc>
        <w:tc>
          <w:tcPr>
            <w:tcW w:w="2488" w:type="dxa"/>
            <w:vAlign w:val="center"/>
            <w:tcPrChange w:id="35" w:author="Bruno Barbosa" w:date="2016-06-17T00:24:00Z">
              <w:tcPr>
                <w:tcW w:w="2488" w:type="dxa"/>
              </w:tcPr>
            </w:tcPrChange>
          </w:tcPr>
          <w:p w14:paraId="40B43ED7" w14:textId="4E7D5846" w:rsidR="006523B7" w:rsidRDefault="006523B7" w:rsidP="00154C30">
            <w:pPr>
              <w:spacing w:line="276" w:lineRule="auto"/>
              <w:jc w:val="center"/>
              <w:rPr>
                <w:rFonts w:eastAsiaTheme="minorEastAsia"/>
              </w:rPr>
              <w:pPrChange w:id="36" w:author="Bruno Barbosa" w:date="2016-06-17T00:24:00Z">
                <w:pPr>
                  <w:spacing w:line="276" w:lineRule="auto"/>
                </w:pPr>
              </w:pPrChange>
            </w:pPr>
            <w:r>
              <w:rPr>
                <w:rFonts w:eastAsiaTheme="minorEastAsia"/>
              </w:rPr>
              <w:t>Low Discrepancy</w:t>
            </w:r>
          </w:p>
        </w:tc>
      </w:tr>
      <w:tr w:rsidR="006523B7" w14:paraId="6DB09BEA" w14:textId="77777777" w:rsidTr="00154C30">
        <w:trPr>
          <w:jc w:val="center"/>
          <w:trPrChange w:id="37" w:author="Bruno Barbosa" w:date="2016-06-17T00:24:00Z">
            <w:trPr>
              <w:jc w:val="center"/>
            </w:trPr>
          </w:trPrChange>
        </w:trPr>
        <w:tc>
          <w:tcPr>
            <w:tcW w:w="3397" w:type="dxa"/>
            <w:vAlign w:val="center"/>
            <w:tcPrChange w:id="38" w:author="Bruno Barbosa" w:date="2016-06-17T00:24:00Z">
              <w:tcPr>
                <w:tcW w:w="3397" w:type="dxa"/>
              </w:tcPr>
            </w:tcPrChange>
          </w:tcPr>
          <w:p w14:paraId="201BE2A4" w14:textId="77777777" w:rsidR="006523B7" w:rsidRDefault="006523B7" w:rsidP="00154C30">
            <w:pPr>
              <w:spacing w:line="276" w:lineRule="auto"/>
              <w:jc w:val="center"/>
              <w:rPr>
                <w:rFonts w:eastAsiaTheme="minorEastAsia"/>
              </w:rPr>
              <w:pPrChange w:id="39" w:author="Bruno Barbosa" w:date="2016-06-17T00:24:00Z">
                <w:pPr>
                  <w:spacing w:line="276" w:lineRule="auto"/>
                </w:pPr>
              </w:pPrChange>
            </w:pPr>
          </w:p>
        </w:tc>
        <w:tc>
          <w:tcPr>
            <w:tcW w:w="2488" w:type="dxa"/>
            <w:vAlign w:val="center"/>
            <w:tcPrChange w:id="40" w:author="Bruno Barbosa" w:date="2016-06-17T00:24:00Z">
              <w:tcPr>
                <w:tcW w:w="2488" w:type="dxa"/>
              </w:tcPr>
            </w:tcPrChange>
          </w:tcPr>
          <w:p w14:paraId="68D27A74" w14:textId="2B5A4FCD" w:rsidR="006523B7" w:rsidRDefault="006523B7" w:rsidP="00154C30">
            <w:pPr>
              <w:spacing w:line="276" w:lineRule="auto"/>
              <w:jc w:val="center"/>
              <w:rPr>
                <w:rFonts w:eastAsiaTheme="minorEastAsia"/>
              </w:rPr>
              <w:pPrChange w:id="41" w:author="Bruno Barbosa" w:date="2016-06-17T00:24:00Z">
                <w:pPr>
                  <w:spacing w:line="276" w:lineRule="auto"/>
                </w:pPr>
              </w:pPrChange>
            </w:pPr>
            <w:r>
              <w:rPr>
                <w:rFonts w:eastAsiaTheme="minorEastAsia"/>
              </w:rPr>
              <w:t>Random</w:t>
            </w:r>
          </w:p>
        </w:tc>
      </w:tr>
      <w:tr w:rsidR="006523B7" w14:paraId="09E7727D" w14:textId="77777777" w:rsidTr="00154C30">
        <w:trPr>
          <w:jc w:val="center"/>
          <w:trPrChange w:id="42" w:author="Bruno Barbosa" w:date="2016-06-17T00:24:00Z">
            <w:trPr>
              <w:jc w:val="center"/>
            </w:trPr>
          </w:trPrChange>
        </w:trPr>
        <w:tc>
          <w:tcPr>
            <w:tcW w:w="3397" w:type="dxa"/>
            <w:vAlign w:val="center"/>
            <w:tcPrChange w:id="43" w:author="Bruno Barbosa" w:date="2016-06-17T00:24:00Z">
              <w:tcPr>
                <w:tcW w:w="3397" w:type="dxa"/>
              </w:tcPr>
            </w:tcPrChange>
          </w:tcPr>
          <w:p w14:paraId="4C54B040" w14:textId="77777777" w:rsidR="006523B7" w:rsidRDefault="006523B7" w:rsidP="00154C30">
            <w:pPr>
              <w:spacing w:line="276" w:lineRule="auto"/>
              <w:jc w:val="center"/>
              <w:rPr>
                <w:rFonts w:eastAsiaTheme="minorEastAsia"/>
              </w:rPr>
              <w:pPrChange w:id="44" w:author="Bruno Barbosa" w:date="2016-06-17T00:24:00Z">
                <w:pPr>
                  <w:spacing w:line="276" w:lineRule="auto"/>
                </w:pPr>
              </w:pPrChange>
            </w:pPr>
          </w:p>
        </w:tc>
        <w:tc>
          <w:tcPr>
            <w:tcW w:w="2488" w:type="dxa"/>
            <w:vAlign w:val="center"/>
            <w:tcPrChange w:id="45" w:author="Bruno Barbosa" w:date="2016-06-17T00:24:00Z">
              <w:tcPr>
                <w:tcW w:w="2488" w:type="dxa"/>
              </w:tcPr>
            </w:tcPrChange>
          </w:tcPr>
          <w:p w14:paraId="67FA56F9" w14:textId="0F1FEBB2" w:rsidR="006523B7" w:rsidRDefault="006523B7" w:rsidP="00154C30">
            <w:pPr>
              <w:spacing w:line="276" w:lineRule="auto"/>
              <w:jc w:val="center"/>
              <w:rPr>
                <w:rFonts w:eastAsiaTheme="minorEastAsia"/>
              </w:rPr>
              <w:pPrChange w:id="46" w:author="Bruno Barbosa" w:date="2016-06-17T00:24:00Z">
                <w:pPr>
                  <w:spacing w:line="276" w:lineRule="auto"/>
                </w:pPr>
              </w:pPrChange>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47" w:name="_Toc453879230"/>
      <w:r w:rsidRPr="00C54F98">
        <w:rPr>
          <w:rFonts w:eastAsiaTheme="minorEastAsia"/>
        </w:rPr>
        <w:t>Hypotheses</w:t>
      </w:r>
      <w:bookmarkEnd w:id="47"/>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60288" behindDoc="0" locked="0" layoutInCell="1" allowOverlap="1" wp14:anchorId="1C07DCC4" wp14:editId="12ED1421">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12">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054A30" w:rsidRPr="00E74415" w:rsidRDefault="00054A30" w:rsidP="00054A30">
                              <w:pPr>
                                <w:pStyle w:val="Legenda"/>
                                <w:rPr>
                                  <w:noProof/>
                                </w:rPr>
                              </w:pPr>
                              <w:bookmarkStart w:id="48" w:name="_Ref453858986"/>
                              <w:bookmarkStart w:id="49" w:name="_Toc453875198"/>
                              <w:r>
                                <w:t xml:space="preserve">Figure </w:t>
                              </w:r>
                              <w:fldSimple w:instr=" SEQ Figure \* ARABIC ">
                                <w:r w:rsidR="00C96641">
                                  <w:rPr>
                                    <w:noProof/>
                                  </w:rPr>
                                  <w:t>2</w:t>
                                </w:r>
                              </w:fldSimple>
                              <w:bookmarkEnd w:id="48"/>
                              <w:r>
                                <w:t>. How a caustic shadow is formed.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60288;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13"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054A30" w:rsidRPr="00E74415" w:rsidRDefault="00054A30" w:rsidP="00054A30">
                        <w:pPr>
                          <w:pStyle w:val="Caption"/>
                          <w:rPr>
                            <w:noProof/>
                          </w:rPr>
                        </w:pPr>
                        <w:bookmarkStart w:id="12" w:name="_Ref453858986"/>
                        <w:bookmarkStart w:id="13" w:name="_Toc453875198"/>
                        <w:r>
                          <w:t xml:space="preserve">Figure </w:t>
                        </w:r>
                        <w:fldSimple w:instr=" SEQ Figure \* ARABIC ">
                          <w:r w:rsidR="00C96641">
                            <w:rPr>
                              <w:noProof/>
                            </w:rPr>
                            <w:t>2</w:t>
                          </w:r>
                        </w:fldSimple>
                        <w:bookmarkEnd w:id="12"/>
                        <w:r>
                          <w:t>. How a caustic shadow is formed.</w:t>
                        </w:r>
                        <w:bookmarkEnd w:id="13"/>
                      </w:p>
                    </w:txbxContent>
                  </v:textbox>
                </v:shape>
                <w10:wrap type="topAndBottom" anchorx="margin"/>
              </v:group>
            </w:pict>
          </mc:Fallback>
        </mc:AlternateContent>
      </w:r>
    </w:p>
    <w:p w14:paraId="3E827925" w14:textId="4E45CB4A" w:rsidR="00C54F98" w:rsidRDefault="00C54F98" w:rsidP="00C54F98">
      <w:pPr>
        <w:pStyle w:val="Cabealho1"/>
      </w:pPr>
      <w:bookmarkStart w:id="50" w:name="_Toc453879231"/>
      <w:r w:rsidRPr="00C54F98">
        <w:t>Results</w:t>
      </w:r>
      <w:bookmarkEnd w:id="50"/>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88960" behindDoc="0" locked="0" layoutInCell="1" allowOverlap="1" wp14:anchorId="4C6307FE" wp14:editId="7F503705">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14"/>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681D59" w:rsidRPr="002F272B" w:rsidRDefault="00681D59" w:rsidP="00681D59">
                              <w:pPr>
                                <w:pStyle w:val="Legenda"/>
                                <w:rPr>
                                  <w:noProof/>
                                </w:rPr>
                              </w:pPr>
                              <w:bookmarkStart w:id="51" w:name="_Ref453879433"/>
                              <w:r>
                                <w:t xml:space="preserve">Graph </w:t>
                              </w:r>
                              <w:fldSimple w:instr=" SEQ Graph \* ARABIC ">
                                <w:r w:rsidR="00353C55">
                                  <w:rPr>
                                    <w:noProof/>
                                  </w:rPr>
                                  <w:t>1</w:t>
                                </w:r>
                              </w:fldSimple>
                              <w:bookmarkEnd w:id="51"/>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88960;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">
                  <v:imagedata r:id="rId15"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681D59" w:rsidRPr="002F272B" w:rsidRDefault="00681D59" w:rsidP="00681D59">
                        <w:pPr>
                          <w:pStyle w:val="Legenda"/>
                          <w:rPr>
                            <w:noProof/>
                          </w:rPr>
                        </w:pPr>
                        <w:bookmarkStart w:id="52" w:name="_Ref453879433"/>
                        <w:r>
                          <w:t xml:space="preserve">Graph </w:t>
                        </w:r>
                        <w:fldSimple w:instr=" SEQ Graph \* ARABIC ">
                          <w:r w:rsidR="00353C55">
                            <w:rPr>
                              <w:noProof/>
                            </w:rPr>
                            <w:t>1</w:t>
                          </w:r>
                        </w:fldSimple>
                        <w:bookmarkEnd w:id="52"/>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0DE7F865" w14:textId="6372B243" w:rsidR="00C54F98" w:rsidRPr="00C54F98" w:rsidRDefault="00897136" w:rsidP="00897136">
      <w:pPr>
        <w:pStyle w:val="Cabealho2"/>
      </w:pPr>
      <w:bookmarkStart w:id="53" w:name="_Toc453879232"/>
      <w:r>
        <w:lastRenderedPageBreak/>
        <w:t>Path Tracing</w:t>
      </w:r>
      <w:bookmarkEnd w:id="53"/>
    </w:p>
    <w:p w14:paraId="154CBEDD" w14:textId="10454F2D" w:rsidR="005068E8" w:rsidRDefault="005068E8" w:rsidP="00897136">
      <w:pPr>
        <w:spacing w:line="276" w:lineRule="auto"/>
        <w:rPr>
          <w:rFonts w:cs="Times New Roman"/>
        </w:rPr>
      </w:pPr>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109DA2BD" w14:textId="77777777" w:rsidR="00117058" w:rsidRDefault="00353C55" w:rsidP="00897136">
      <w:pPr>
        <w:spacing w:line="276" w:lineRule="auto"/>
        <w:rPr>
          <w:ins w:id="54" w:author="Bruno Barbosa" w:date="2016-06-17T01:09:00Z"/>
          <w:rFonts w:cs="Times New Roman"/>
        </w:rPr>
      </w:pPr>
      <w:r>
        <w:rPr>
          <w:rFonts w:cs="Times New Roman"/>
        </w:rPr>
        <w:tab/>
        <w:t xml:space="preserve">As we are going to see in the next sections, due to the nature of this </w:t>
      </w:r>
      <w:del w:id="55" w:author="Bruno Barbosa" w:date="2016-06-17T01:05:00Z">
        <w:r w:rsidDel="00117058">
          <w:rPr>
            <w:rFonts w:cs="Times New Roman"/>
          </w:rPr>
          <w:delText>specific</w:delText>
        </w:r>
      </w:del>
      <w:ins w:id="56" w:author="Bruno Barbosa" w:date="2016-06-17T01:05:00Z">
        <w:r w:rsidR="00117058">
          <w:rPr>
            <w:rFonts w:cs="Times New Roman"/>
          </w:rPr>
          <w:t>exact</w:t>
        </w:r>
      </w:ins>
      <w:r>
        <w:rPr>
          <w:rFonts w:cs="Times New Roman"/>
        </w:rPr>
        <w:t xml:space="preserve"> surface integrator</w:t>
      </w:r>
      <w:ins w:id="57" w:author="Bruno Barbosa" w:date="2016-06-17T01:03:00Z">
        <w:r w:rsidR="00117058">
          <w:rPr>
            <w:rFonts w:cs="Times New Roman"/>
          </w:rPr>
          <w:t xml:space="preserve">, the resultant images </w:t>
        </w:r>
      </w:ins>
      <w:ins w:id="58" w:author="Bruno Barbosa" w:date="2016-06-17T01:04:00Z">
        <w:r w:rsidR="00117058">
          <w:rPr>
            <w:rFonts w:cs="Times New Roman"/>
          </w:rPr>
          <w:t>have a lot of noise</w:t>
        </w:r>
      </w:ins>
      <w:ins w:id="59" w:author="Bruno Barbosa" w:date="2016-06-17T01:05:00Z">
        <w:r w:rsidR="00117058">
          <w:rPr>
            <w:rFonts w:cs="Times New Roman"/>
          </w:rPr>
          <w:t>,</w:t>
        </w:r>
      </w:ins>
      <w:ins w:id="60" w:author="Bruno Barbosa" w:date="2016-06-17T01:04:00Z">
        <w:r w:rsidR="00117058">
          <w:rPr>
            <w:rFonts w:cs="Times New Roman"/>
          </w:rPr>
          <w:t xml:space="preserve"> specially on non-direct lighted surfaces</w:t>
        </w:r>
      </w:ins>
      <w:ins w:id="61" w:author="Bruno Barbosa" w:date="2016-06-17T01:05:00Z">
        <w:r w:rsidR="00117058">
          <w:rPr>
            <w:rFonts w:cs="Times New Roman"/>
          </w:rPr>
          <w:t xml:space="preserve"> as well as on shadows</w:t>
        </w:r>
      </w:ins>
      <w:ins w:id="62" w:author="Bruno Barbosa" w:date="2016-06-17T01:04:00Z">
        <w:r w:rsidR="00117058">
          <w:rPr>
            <w:rFonts w:cs="Times New Roman"/>
          </w:rPr>
          <w:t xml:space="preserve">. By the way, we didn’t </w:t>
        </w:r>
      </w:ins>
      <w:ins w:id="63" w:author="Bruno Barbosa" w:date="2016-06-17T01:05:00Z">
        <w:r w:rsidR="00117058">
          <w:rPr>
            <w:rFonts w:cs="Times New Roman"/>
          </w:rPr>
          <w:t xml:space="preserve">already achieve the </w:t>
        </w:r>
      </w:ins>
      <w:ins w:id="64" w:author="Bruno Barbosa" w:date="2016-06-17T01:07:00Z">
        <w:r w:rsidR="00117058">
          <w:rPr>
            <w:rFonts w:cs="Times New Roman"/>
          </w:rPr>
          <w:t xml:space="preserve">goal of this work. It isn’t impossible to simulate caustics with Path tracing, however we are limited by </w:t>
        </w:r>
      </w:ins>
      <w:ins w:id="65" w:author="Bruno Barbosa" w:date="2016-06-17T01:08:00Z">
        <w:r w:rsidR="00117058">
          <w:rPr>
            <w:rFonts w:cs="Times New Roman"/>
          </w:rPr>
          <w:t xml:space="preserve">two big issues: number of rays shoot </w:t>
        </w:r>
      </w:ins>
      <w:ins w:id="66" w:author="Bruno Barbosa" w:date="2016-06-17T01:09:00Z">
        <w:r w:rsidR="00117058">
          <w:rPr>
            <w:rFonts w:cs="Times New Roman"/>
          </w:rPr>
          <w:t>and the randomness of the direction of news rays.</w:t>
        </w:r>
      </w:ins>
    </w:p>
    <w:p w14:paraId="571FEFFB" w14:textId="76AE46BA" w:rsidR="00353C55" w:rsidRDefault="00117058" w:rsidP="00897136">
      <w:pPr>
        <w:spacing w:line="276" w:lineRule="auto"/>
        <w:rPr>
          <w:rFonts w:cs="Times New Roman"/>
        </w:rPr>
      </w:pPr>
      <w:ins w:id="67" w:author="Bruno Barbosa" w:date="2016-06-17T01:09:00Z">
        <w:r>
          <w:rPr>
            <w:rFonts w:cs="Times New Roman"/>
          </w:rPr>
          <w:tab/>
        </w:r>
      </w:ins>
      <w:ins w:id="68" w:author="Bruno Barbosa" w:date="2016-06-17T01:10:00Z">
        <w:r>
          <w:rPr>
            <w:rFonts w:cs="Times New Roman"/>
          </w:rPr>
          <w:t xml:space="preserve">More rays </w:t>
        </w:r>
      </w:ins>
      <w:ins w:id="69" w:author="Bruno Barbosa" w:date="2016-06-17T01:11:00Z">
        <w:r>
          <w:rPr>
            <w:rFonts w:cs="Times New Roman"/>
          </w:rPr>
          <w:t>mean</w:t>
        </w:r>
      </w:ins>
      <w:ins w:id="70" w:author="Bruno Barbosa" w:date="2016-06-17T01:10:00Z">
        <w:r>
          <w:rPr>
            <w:rFonts w:cs="Times New Roman"/>
          </w:rPr>
          <w:t xml:space="preserve"> more accuracy</w:t>
        </w:r>
      </w:ins>
      <w:ins w:id="71" w:author="Bruno Barbosa" w:date="2016-06-17T01:11:00Z">
        <w:r>
          <w:rPr>
            <w:rFonts w:cs="Times New Roman"/>
          </w:rPr>
          <w:t>, precision and quality</w:t>
        </w:r>
      </w:ins>
      <w:ins w:id="72" w:author="Bruno Barbosa" w:date="2016-06-17T01:10:00Z">
        <w:r>
          <w:rPr>
            <w:rFonts w:cs="Times New Roman"/>
          </w:rPr>
          <w:t xml:space="preserve"> but it traduces on a huge increment on the rendering time. By the other</w:t>
        </w:r>
      </w:ins>
      <w:ins w:id="73" w:author="Bruno Barbosa" w:date="2016-06-17T01:11:00Z">
        <w:r>
          <w:rPr>
            <w:rFonts w:cs="Times New Roman"/>
          </w:rPr>
          <w:t xml:space="preserve"> hand, </w:t>
        </w:r>
        <w:r w:rsidR="00DD6823">
          <w:rPr>
            <w:rFonts w:cs="Times New Roman"/>
          </w:rPr>
          <w:t xml:space="preserve">caustics are a unique light effect </w:t>
        </w:r>
      </w:ins>
      <w:ins w:id="74" w:author="Bruno Barbosa" w:date="2016-06-17T01:15:00Z">
        <w:r w:rsidR="00DD6823">
          <w:rPr>
            <w:rFonts w:cs="Times New Roman"/>
          </w:rPr>
          <w:t>and the randomness of rays</w:t>
        </w:r>
      </w:ins>
      <w:ins w:id="75" w:author="Bruno Barbosa" w:date="2016-06-17T01:16:00Z">
        <w:r w:rsidR="00DD6823">
          <w:rPr>
            <w:rFonts w:cs="Times New Roman"/>
          </w:rPr>
          <w:t>’ direction can make things much harder</w:t>
        </w:r>
      </w:ins>
      <w:ins w:id="76" w:author="Bruno Barbosa" w:date="2016-06-17T01:17:00Z">
        <w:r w:rsidR="00DD6823">
          <w:rPr>
            <w:rFonts w:cs="Times New Roman"/>
          </w:rPr>
          <w:t xml:space="preserve">, once they </w:t>
        </w:r>
      </w:ins>
      <w:ins w:id="77" w:author="Bruno Barbosa" w:date="2016-06-17T01:25:00Z">
        <w:r w:rsidR="00DB50B5">
          <w:rPr>
            <w:rFonts w:cs="Times New Roman"/>
          </w:rPr>
          <w:t xml:space="preserve">could </w:t>
        </w:r>
      </w:ins>
      <w:ins w:id="78" w:author="Bruno Barbosa" w:date="2016-06-17T01:17:00Z">
        <w:r w:rsidR="00DB50B5">
          <w:rPr>
            <w:rFonts w:cs="Times New Roman"/>
          </w:rPr>
          <w:t>not</w:t>
        </w:r>
        <w:r w:rsidR="00DD6823">
          <w:rPr>
            <w:rFonts w:cs="Times New Roman"/>
          </w:rPr>
          <w:t xml:space="preserve"> go to where they should be</w:t>
        </w:r>
      </w:ins>
      <w:ins w:id="79" w:author="Bruno Barbosa" w:date="2016-06-17T01:16:00Z">
        <w:r w:rsidR="00DD6823">
          <w:rPr>
            <w:rFonts w:cs="Times New Roman"/>
          </w:rPr>
          <w:t>.</w:t>
        </w:r>
      </w:ins>
      <w:del w:id="80" w:author="Bruno Barbosa" w:date="2016-06-17T01:07:00Z">
        <w:r w:rsidR="00353C55" w:rsidDel="00117058">
          <w:rPr>
            <w:rFonts w:cs="Times New Roman"/>
          </w:rPr>
          <w:delText xml:space="preserve"> </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92032" behindDoc="0" locked="0" layoutInCell="1" allowOverlap="1" wp14:anchorId="7B1A02A4" wp14:editId="4C8E063B">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496539EA" w:rsidR="00556009" w:rsidRPr="00BF701E" w:rsidRDefault="00556009" w:rsidP="00556009">
                            <w:pPr>
                              <w:pStyle w:val="Legenda"/>
                              <w:rPr>
                                <w:rFonts w:cs="Times New Roman"/>
                                <w:noProof/>
                              </w:rPr>
                            </w:pPr>
                            <w:bookmarkStart w:id="81" w:name="_Ref453879645"/>
                            <w:r>
                              <w:t xml:space="preserve">Graph </w:t>
                            </w:r>
                            <w:fldSimple w:instr=" SEQ Graph \* ARABIC ">
                              <w:r w:rsidR="00353C55">
                                <w:rPr>
                                  <w:noProof/>
                                </w:rPr>
                                <w:t>2</w:t>
                              </w:r>
                            </w:fldSimple>
                            <w:bookmarkEnd w:id="81"/>
                            <w:r>
                              <w:t xml:space="preserve">. </w:t>
                            </w:r>
                            <w:ins w:id="82" w:author="Bruno Barbosa" w:date="2016-06-17T00:44:00Z">
                              <w:r w:rsidR="00353C55">
                                <w:t>Rendering time c</w:t>
                              </w:r>
                            </w:ins>
                            <w:del w:id="83" w:author="Bruno Barbosa" w:date="2016-06-17T00:44:00Z">
                              <w:r w:rsidDel="00353C55">
                                <w:delText>C</w:delText>
                              </w:r>
                            </w:del>
                            <w:r>
                              <w:t>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496539EA" w:rsidR="00556009" w:rsidRPr="00BF701E" w:rsidRDefault="00556009" w:rsidP="00556009">
                      <w:pPr>
                        <w:pStyle w:val="Legenda"/>
                        <w:rPr>
                          <w:rFonts w:cs="Times New Roman"/>
                          <w:noProof/>
                        </w:rPr>
                      </w:pPr>
                      <w:bookmarkStart w:id="84" w:name="_Ref453879645"/>
                      <w:r>
                        <w:t xml:space="preserve">Graph </w:t>
                      </w:r>
                      <w:fldSimple w:instr=" SEQ Graph \* ARABIC ">
                        <w:r w:rsidR="00353C55">
                          <w:rPr>
                            <w:noProof/>
                          </w:rPr>
                          <w:t>2</w:t>
                        </w:r>
                      </w:fldSimple>
                      <w:bookmarkEnd w:id="84"/>
                      <w:r>
                        <w:t xml:space="preserve">. </w:t>
                      </w:r>
                      <w:ins w:id="85" w:author="Bruno Barbosa" w:date="2016-06-17T00:44:00Z">
                        <w:r w:rsidR="00353C55">
                          <w:t>Rendering time c</w:t>
                        </w:r>
                      </w:ins>
                      <w:del w:id="86" w:author="Bruno Barbosa" w:date="2016-06-17T00:44:00Z">
                        <w:r w:rsidDel="00353C55">
                          <w:delText>C</w:delText>
                        </w:r>
                      </w:del>
                      <w:r>
                        <w:t>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89984" behindDoc="0" locked="0" layoutInCell="1" allowOverlap="1" wp14:anchorId="328AFB35" wp14:editId="338F1B54">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87" w:name="_Toc453879233"/>
      <w:r>
        <w:t>Adaptive</w:t>
      </w:r>
      <w:bookmarkEnd w:id="87"/>
    </w:p>
    <w:p w14:paraId="75AB4F88" w14:textId="3A233E04" w:rsidR="00AD0F38" w:rsidRPr="00AD0F38" w:rsidRDefault="00AD0F38" w:rsidP="00AD0F38">
      <w:r>
        <w:rPr>
          <w:noProof/>
        </w:rPr>
        <mc:AlternateContent>
          <mc:Choice Requires="wpg">
            <w:drawing>
              <wp:anchor distT="0" distB="0" distL="114300" distR="114300" simplePos="0" relativeHeight="251664384" behindDoc="0" locked="0" layoutInCell="1" allowOverlap="1" wp14:anchorId="26B4CB86" wp14:editId="49AEDB8E">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D0F38" w:rsidRPr="005C1758" w:rsidRDefault="00AD0F38" w:rsidP="00AD0F38">
                              <w:pPr>
                                <w:pStyle w:val="Legenda"/>
                                <w:rPr>
                                  <w:noProof/>
                                </w:rPr>
                              </w:pPr>
                              <w:r>
                                <w:t xml:space="preserve">Figure </w:t>
                              </w:r>
                              <w:fldSimple w:instr=" SEQ Figure \* ARABIC ">
                                <w:r w:rsidR="00C96641">
                                  <w:rPr>
                                    <w:noProof/>
                                  </w:rPr>
                                  <w:t>3</w:t>
                                </w:r>
                              </w:fldSimple>
                              <w:r>
                                <w:t>. Scene rendered with path tracing and an adaptive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64384;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18" o:title="adaptative_128_256_path"/>
                  <v:path arrowok="t"/>
                </v:shape>
                <v:shape id="Text Box 6" o:spid="_x0000_s103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AD0F38" w:rsidRPr="005C1758" w:rsidRDefault="00AD0F38" w:rsidP="00AD0F38">
                        <w:pPr>
                          <w:pStyle w:val="Caption"/>
                          <w:rPr>
                            <w:noProof/>
                          </w:rPr>
                        </w:pPr>
                        <w:r>
                          <w:t xml:space="preserve">Figure </w:t>
                        </w:r>
                        <w:fldSimple w:instr=" SEQ Figure \* ARABIC ">
                          <w:r w:rsidR="00C96641">
                            <w:rPr>
                              <w:noProof/>
                            </w:rPr>
                            <w:t>3</w:t>
                          </w:r>
                        </w:fldSimple>
                        <w:r>
                          <w:t>. Scene rendered with path tracing and an adaptive sampler.</w:t>
                        </w:r>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88" w:name="_Toc453879234"/>
      <w:r>
        <w:lastRenderedPageBreak/>
        <w:t>Best Candidate</w:t>
      </w:r>
      <w:bookmarkEnd w:id="88"/>
    </w:p>
    <w:p w14:paraId="4F0F729A" w14:textId="70B01B1B" w:rsidR="00AD0F38" w:rsidRDefault="00764164" w:rsidP="00AD0F38">
      <w:r>
        <w:rPr>
          <w:noProof/>
        </w:rPr>
        <mc:AlternateContent>
          <mc:Choice Requires="wpg">
            <w:drawing>
              <wp:anchor distT="0" distB="0" distL="114300" distR="114300" simplePos="0" relativeHeight="251668480" behindDoc="0" locked="0" layoutInCell="1" allowOverlap="1" wp14:anchorId="2F0CD731" wp14:editId="5429B931">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764164" w:rsidRPr="000B5953" w:rsidRDefault="00764164" w:rsidP="00764164">
                              <w:pPr>
                                <w:pStyle w:val="Legenda"/>
                                <w:rPr>
                                  <w:noProof/>
                                </w:rPr>
                              </w:pPr>
                              <w:r>
                                <w:t xml:space="preserve">Figure </w:t>
                              </w:r>
                              <w:r w:rsidR="003206B0">
                                <w:fldChar w:fldCharType="begin"/>
                              </w:r>
                              <w:r w:rsidR="003206B0">
                                <w:instrText xml:space="preserve"> SEQ Figure \* ARABIC </w:instrText>
                              </w:r>
                              <w:r w:rsidR="003206B0">
                                <w:fldChar w:fldCharType="separate"/>
                              </w:r>
                              <w:r w:rsidR="00C96641">
                                <w:rPr>
                                  <w:noProof/>
                                </w:rPr>
                                <w:t>4</w:t>
                              </w:r>
                              <w:r w:rsidR="003206B0">
                                <w:rPr>
                                  <w:noProof/>
                                </w:rPr>
                                <w:fldChar w:fldCharType="end"/>
                              </w:r>
                              <w:r>
                                <w:t>. Scene rendered with path tracing and a best candidate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6848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20" o:title="bestcandidate_256_path"/>
                  <v:path arrowok="t"/>
                </v:shape>
                <v:shape id="Text Box 9" o:spid="_x0000_s104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764164" w:rsidRPr="000B5953" w:rsidRDefault="00764164" w:rsidP="00764164">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4</w:t>
                        </w:r>
                        <w:r w:rsidR="00EB1CA3">
                          <w:rPr>
                            <w:noProof/>
                          </w:rPr>
                          <w:fldChar w:fldCharType="end"/>
                        </w:r>
                        <w:r>
                          <w:t>. Scene rendered with path tracing and a best candidate sampler.</w:t>
                        </w:r>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89" w:name="_Toc453879235"/>
      <w:proofErr w:type="spellStart"/>
      <w:r>
        <w:lastRenderedPageBreak/>
        <w:t>Halton</w:t>
      </w:r>
      <w:bookmarkEnd w:id="89"/>
      <w:proofErr w:type="spellEnd"/>
    </w:p>
    <w:p w14:paraId="46E37D89" w14:textId="5D1E4478" w:rsidR="009A66B8" w:rsidRDefault="00D46ECF" w:rsidP="009A66B8">
      <w:r>
        <w:rPr>
          <w:noProof/>
        </w:rPr>
        <mc:AlternateContent>
          <mc:Choice Requires="wpg">
            <w:drawing>
              <wp:anchor distT="0" distB="0" distL="114300" distR="114300" simplePos="0" relativeHeight="251672576" behindDoc="0" locked="0" layoutInCell="1" allowOverlap="1" wp14:anchorId="0FE9B0B5" wp14:editId="5FB26823">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9A66B8" w:rsidRPr="00D02589" w:rsidRDefault="009A66B8" w:rsidP="009A66B8">
                              <w:pPr>
                                <w:pStyle w:val="Legenda"/>
                                <w:rPr>
                                  <w:noProof/>
                                </w:rPr>
                              </w:pPr>
                              <w:r>
                                <w:t xml:space="preserve">Figure </w:t>
                              </w:r>
                              <w:r w:rsidR="003206B0">
                                <w:fldChar w:fldCharType="begin"/>
                              </w:r>
                              <w:r w:rsidR="003206B0">
                                <w:instrText xml:space="preserve"> SEQ Figure \* ARABIC </w:instrText>
                              </w:r>
                              <w:r w:rsidR="003206B0">
                                <w:fldChar w:fldCharType="separate"/>
                              </w:r>
                              <w:r w:rsidR="00C96641">
                                <w:rPr>
                                  <w:noProof/>
                                </w:rPr>
                                <w:t>5</w:t>
                              </w:r>
                              <w:r w:rsidR="003206B0">
                                <w:rPr>
                                  <w:noProof/>
                                </w:rPr>
                                <w:fldChar w:fldCharType="end"/>
                              </w:r>
                              <w:r>
                                <w:t xml:space="preserve">. Scene rendered with path tracing and a </w:t>
                              </w:r>
                              <w:proofErr w:type="spellStart"/>
                              <w:r w:rsidR="00D46ECF">
                                <w:t>halton</w:t>
                              </w:r>
                              <w:proofErr w:type="spellEnd"/>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72576;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22" o:title="halton_256_path"/>
                  <v:path arrowok="t"/>
                </v:shape>
                <v:shape id="Text Box 12" o:spid="_x0000_s1045"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9A66B8" w:rsidRPr="00D02589" w:rsidRDefault="009A66B8" w:rsidP="009A66B8">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5</w:t>
                        </w:r>
                        <w:r w:rsidR="00EB1CA3">
                          <w:rPr>
                            <w:noProof/>
                          </w:rPr>
                          <w:fldChar w:fldCharType="end"/>
                        </w:r>
                        <w:r>
                          <w:t xml:space="preserve">. Scene rendered with path tracing and a </w:t>
                        </w:r>
                        <w:proofErr w:type="spellStart"/>
                        <w:r w:rsidR="00D46ECF">
                          <w:t>halton</w:t>
                        </w:r>
                        <w:proofErr w:type="spellEnd"/>
                        <w:r>
                          <w:t xml:space="preserve"> sampler.</w:t>
                        </w:r>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90" w:name="_Toc453879236"/>
      <w:r>
        <w:lastRenderedPageBreak/>
        <w:t>Low Discrepancy</w:t>
      </w:r>
      <w:bookmarkEnd w:id="90"/>
    </w:p>
    <w:p w14:paraId="2D14609F" w14:textId="7B995E5D" w:rsidR="00D46ECF" w:rsidRDefault="00D46ECF" w:rsidP="00D46ECF">
      <w:r>
        <w:rPr>
          <w:noProof/>
        </w:rPr>
        <mc:AlternateContent>
          <mc:Choice Requires="wpg">
            <w:drawing>
              <wp:anchor distT="0" distB="0" distL="114300" distR="114300" simplePos="0" relativeHeight="251676672" behindDoc="0" locked="0" layoutInCell="1" allowOverlap="1" wp14:anchorId="45C604AE" wp14:editId="5A51F0AA">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D46ECF" w:rsidRPr="00E357BC" w:rsidRDefault="00D46ECF" w:rsidP="00D46ECF">
                              <w:pPr>
                                <w:pStyle w:val="Legenda"/>
                                <w:rPr>
                                  <w:noProof/>
                                </w:rPr>
                              </w:pPr>
                              <w:r>
                                <w:t xml:space="preserve">Figure </w:t>
                              </w:r>
                              <w:r w:rsidR="003206B0">
                                <w:fldChar w:fldCharType="begin"/>
                              </w:r>
                              <w:r w:rsidR="003206B0">
                                <w:instrText xml:space="preserve"> SEQ Figure \* ARABIC </w:instrText>
                              </w:r>
                              <w:r w:rsidR="003206B0">
                                <w:fldChar w:fldCharType="separate"/>
                              </w:r>
                              <w:r w:rsidR="00C96641">
                                <w:rPr>
                                  <w:noProof/>
                                </w:rPr>
                                <w:t>6</w:t>
                              </w:r>
                              <w:r w:rsidR="003206B0">
                                <w:rPr>
                                  <w:noProof/>
                                </w:rPr>
                                <w:fldChar w:fldCharType="end"/>
                              </w:r>
                              <w:r>
                                <w:t>. Scene rendered with path tracing and a low discrepancy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7667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24" o:title="lowdiscrepancy_256_path"/>
                  <v:path arrowok="t"/>
                </v:shape>
                <v:shape id="Text Box 15" o:spid="_x0000_s104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D46ECF" w:rsidRPr="00E357BC"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6</w:t>
                        </w:r>
                        <w:r w:rsidR="00EB1CA3">
                          <w:rPr>
                            <w:noProof/>
                          </w:rPr>
                          <w:fldChar w:fldCharType="end"/>
                        </w:r>
                        <w:r>
                          <w:t>. Scene rendered with path tracing and a low discrepancy sampler.</w:t>
                        </w:r>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91" w:name="_Toc453879237"/>
      <w:r>
        <w:lastRenderedPageBreak/>
        <w:t>Random</w:t>
      </w:r>
      <w:bookmarkEnd w:id="91"/>
    </w:p>
    <w:p w14:paraId="700776AD" w14:textId="1BF07356" w:rsidR="00D46ECF" w:rsidRDefault="00C96641" w:rsidP="00D46ECF">
      <w:r>
        <w:rPr>
          <w:noProof/>
        </w:rPr>
        <mc:AlternateContent>
          <mc:Choice Requires="wpg">
            <w:drawing>
              <wp:anchor distT="0" distB="0" distL="114300" distR="114300" simplePos="0" relativeHeight="251680768" behindDoc="0" locked="0" layoutInCell="1" allowOverlap="1" wp14:anchorId="728579AA" wp14:editId="148A7D75">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D46ECF" w:rsidRPr="00F833CE" w:rsidRDefault="00D46ECF" w:rsidP="00D46ECF">
                              <w:pPr>
                                <w:pStyle w:val="Legenda"/>
                                <w:rPr>
                                  <w:noProof/>
                                </w:rPr>
                              </w:pPr>
                              <w:r>
                                <w:t xml:space="preserve">Figure </w:t>
                              </w:r>
                              <w:r w:rsidR="003206B0">
                                <w:fldChar w:fldCharType="begin"/>
                              </w:r>
                              <w:r w:rsidR="003206B0">
                                <w:instrText xml:space="preserve"> SEQ Figure \* ARABIC </w:instrText>
                              </w:r>
                              <w:r w:rsidR="003206B0">
                                <w:fldChar w:fldCharType="separate"/>
                              </w:r>
                              <w:r w:rsidR="00C96641">
                                <w:rPr>
                                  <w:noProof/>
                                </w:rPr>
                                <w:t>7</w:t>
                              </w:r>
                              <w:r w:rsidR="003206B0">
                                <w:rPr>
                                  <w:noProof/>
                                </w:rPr>
                                <w:fldChar w:fldCharType="end"/>
                              </w:r>
                              <w:r>
                                <w:t>. Scene rendered with path tracing and a random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8076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26" o:title="random_256_path"/>
                  <v:path arrowok="t"/>
                </v:shape>
                <v:shape id="Text Box 19" o:spid="_x0000_s1051"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D46ECF" w:rsidRPr="00F833CE"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7</w:t>
                        </w:r>
                        <w:r w:rsidR="00EB1CA3">
                          <w:rPr>
                            <w:noProof/>
                          </w:rPr>
                          <w:fldChar w:fldCharType="end"/>
                        </w:r>
                        <w:r>
                          <w:t>. Scene rendered with path tracing and a random sampler.</w:t>
                        </w:r>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92" w:name="_Toc453879238"/>
      <w:r>
        <w:lastRenderedPageBreak/>
        <w:t>Stratified</w:t>
      </w:r>
      <w:bookmarkEnd w:id="92"/>
    </w:p>
    <w:p w14:paraId="381F6DB6" w14:textId="2435340C" w:rsidR="00AD0F38" w:rsidRDefault="00D367C3" w:rsidP="00AD0F38">
      <w:r>
        <w:rPr>
          <w:noProof/>
        </w:rPr>
        <mc:AlternateContent>
          <mc:Choice Requires="wpg">
            <w:drawing>
              <wp:anchor distT="0" distB="0" distL="114300" distR="114300" simplePos="0" relativeHeight="251684864" behindDoc="0" locked="0" layoutInCell="1" allowOverlap="1" wp14:anchorId="281A6DF4" wp14:editId="1FFBA0DC">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C96641" w:rsidRPr="000A0335" w:rsidRDefault="00C96641" w:rsidP="00C96641">
                              <w:pPr>
                                <w:pStyle w:val="Legenda"/>
                                <w:rPr>
                                  <w:noProof/>
                                </w:rPr>
                              </w:pPr>
                              <w:r>
                                <w:t xml:space="preserve">Figure </w:t>
                              </w:r>
                              <w:r w:rsidR="003206B0">
                                <w:fldChar w:fldCharType="begin"/>
                              </w:r>
                              <w:r w:rsidR="003206B0">
                                <w:instrText xml:space="preserve"> SEQ Figure \* ARABIC </w:instrText>
                              </w:r>
                              <w:r w:rsidR="003206B0">
                                <w:fldChar w:fldCharType="separate"/>
                              </w:r>
                              <w:r>
                                <w:rPr>
                                  <w:noProof/>
                                </w:rPr>
                                <w:t>8</w:t>
                              </w:r>
                              <w:r w:rsidR="003206B0">
                                <w:rPr>
                                  <w:noProof/>
                                </w:rPr>
                                <w:fldChar w:fldCharType="end"/>
                              </w:r>
                              <w:r>
                                <w:t>. Scene rendered with path tracing and a stratified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8486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28" o:title="stratified_16_16_true_path"/>
                  <v:path arrowok="t"/>
                </v:shape>
                <v:shape id="Text Box 22" o:spid="_x0000_s105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C96641" w:rsidRPr="000A0335" w:rsidRDefault="00C96641" w:rsidP="00C96641">
                        <w:pPr>
                          <w:pStyle w:val="Caption"/>
                          <w:rPr>
                            <w:noProof/>
                          </w:rPr>
                        </w:pPr>
                        <w:r>
                          <w:t xml:space="preserve">Figure </w:t>
                        </w:r>
                        <w:r w:rsidR="00EB1CA3">
                          <w:fldChar w:fldCharType="begin"/>
                        </w:r>
                        <w:r w:rsidR="00EB1CA3">
                          <w:instrText xml:space="preserve"> SEQ Figure \* ARABIC </w:instrText>
                        </w:r>
                        <w:r w:rsidR="00EB1CA3">
                          <w:fldChar w:fldCharType="separate"/>
                        </w:r>
                        <w:r>
                          <w:rPr>
                            <w:noProof/>
                          </w:rPr>
                          <w:t>8</w:t>
                        </w:r>
                        <w:r w:rsidR="00EB1CA3">
                          <w:rPr>
                            <w:noProof/>
                          </w:rPr>
                          <w:fldChar w:fldCharType="end"/>
                        </w:r>
                        <w:r>
                          <w:t>. Scene rendered with path tracing and a stratified sampler.</w:t>
                        </w:r>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78CD22BC" w:rsidR="00AD0F38" w:rsidRPr="00AD0F38" w:rsidRDefault="00897136" w:rsidP="00AD0F38">
      <w:pPr>
        <w:pStyle w:val="Cabealho2"/>
      </w:pPr>
      <w:bookmarkStart w:id="93" w:name="_Toc453879239"/>
      <w:r>
        <w:lastRenderedPageBreak/>
        <w:t>Photon Map</w:t>
      </w:r>
      <w:bookmarkEnd w:id="93"/>
    </w:p>
    <w:p w14:paraId="70BA885F" w14:textId="1F08F181" w:rsidR="00AD0F38" w:rsidRDefault="00353C55" w:rsidP="00897136">
      <w:pPr>
        <w:rPr>
          <w:ins w:id="94" w:author="Bruno Barbosa" w:date="2016-06-17T01:26:00Z"/>
        </w:rPr>
      </w:pPr>
      <w:r>
        <w:t>From Graph 3 we also see that</w:t>
      </w:r>
      <w:r>
        <w:t>, in general,</w:t>
      </w:r>
      <w:r>
        <w:t xml:space="preserve"> rendering times are very similar for all samplers. In this particular case, the outlier goes to the Stratified sampler.</w:t>
      </w:r>
      <w:ins w:id="95" w:author="Bruno Barbosa" w:date="2016-06-17T01:24:00Z">
        <w:r w:rsidR="00F820C9">
          <w:t xml:space="preserve"> </w:t>
        </w:r>
      </w:ins>
      <w:del w:id="96" w:author="Bruno Barbosa" w:date="2016-06-17T01:24:00Z">
        <w:r w:rsidDel="00F820C9">
          <w:delText xml:space="preserve">  </w:delText>
        </w:r>
      </w:del>
      <w:r w:rsidR="00DD6823">
        <w:t>Comparing with the times got for Path tracing</w:t>
      </w:r>
      <w:ins w:id="97" w:author="Bruno Barbosa" w:date="2016-06-17T01:17:00Z">
        <w:r w:rsidR="00DD6823">
          <w:t>,</w:t>
        </w:r>
      </w:ins>
      <w:r w:rsidR="00DD6823">
        <w:t xml:space="preserve"> we identify a significant </w:t>
      </w:r>
      <w:del w:id="98" w:author="Bruno Barbosa" w:date="2016-06-17T01:13:00Z">
        <w:r w:rsidR="00DD6823" w:rsidDel="00DD6823">
          <w:delText>increment</w:delText>
        </w:r>
      </w:del>
      <w:r w:rsidR="00DD6823">
        <w:t>increase</w:t>
      </w:r>
      <w:del w:id="99" w:author="Bruno Barbosa" w:date="2016-06-17T01:21:00Z">
        <w:r w:rsidR="00DD6823" w:rsidDel="00DD6823">
          <w:delText xml:space="preserve"> on the rendering time</w:delText>
        </w:r>
      </w:del>
      <w:r w:rsidR="00DD6823">
        <w:t>. Photon Map rendering time is</w:t>
      </w:r>
      <w:ins w:id="100" w:author="Bruno Barbosa" w:date="2016-06-17T01:21:00Z">
        <w:r w:rsidR="00DD6823">
          <w:t>, in most cases,</w:t>
        </w:r>
      </w:ins>
      <w:del w:id="101" w:author="Bruno Barbosa" w:date="2016-06-17T01:21:00Z">
        <w:r w:rsidR="00DD6823" w:rsidDel="00DD6823">
          <w:delText>,</w:delText>
        </w:r>
      </w:del>
      <w:r w:rsidR="00DD6823">
        <w:t xml:space="preserve"> </w:t>
      </w:r>
      <w:del w:id="102" w:author="Bruno Barbosa" w:date="2016-06-17T01:21:00Z">
        <w:r w:rsidR="00DD6823" w:rsidDel="00DD6823">
          <w:delText>proximally,</w:delText>
        </w:r>
      </w:del>
      <w:ins w:id="103" w:author="Bruno Barbosa" w:date="2016-06-17T01:21:00Z">
        <w:r w:rsidR="00DD6823">
          <w:t>about</w:t>
        </w:r>
      </w:ins>
      <w:r w:rsidR="00DD6823">
        <w:t xml:space="preserve"> 60 times bigger</w:t>
      </w:r>
      <w:ins w:id="104" w:author="Bruno Barbosa" w:date="2016-06-17T01:22:00Z">
        <w:r w:rsidR="00F820C9">
          <w:t>.</w:t>
        </w:r>
      </w:ins>
      <w:r w:rsidR="00DD6823">
        <w:t xml:space="preserve"> </w:t>
      </w:r>
      <w:del w:id="105" w:author="Bruno Barbosa" w:date="2016-06-17T01:20:00Z">
        <w:r w:rsidR="00DD6823" w:rsidDel="00DD6823">
          <w:delText>but</w:delText>
        </w:r>
      </w:del>
      <w:ins w:id="106" w:author="Bruno Barbosa" w:date="2016-06-17T01:20:00Z">
        <w:r w:rsidR="00F820C9">
          <w:t>N</w:t>
        </w:r>
        <w:r w:rsidR="00DD6823">
          <w:t>evertheless</w:t>
        </w:r>
      </w:ins>
      <w:ins w:id="107" w:author="Bruno Barbosa" w:date="2016-06-17T01:22:00Z">
        <w:r w:rsidR="00F820C9">
          <w:t>, we can see some caustics yet</w:t>
        </w:r>
      </w:ins>
      <w:ins w:id="108" w:author="Bruno Barbosa" w:date="2016-06-17T01:23:00Z">
        <w:r w:rsidR="00F820C9">
          <w:t xml:space="preserve"> even as some undesired </w:t>
        </w:r>
      </w:ins>
      <w:ins w:id="109" w:author="Bruno Barbosa" w:date="2016-06-17T01:24:00Z">
        <w:r w:rsidR="00DB50B5">
          <w:t>artifacts</w:t>
        </w:r>
      </w:ins>
      <w:ins w:id="110" w:author="Bruno Barbosa" w:date="2016-06-17T01:22:00Z">
        <w:r w:rsidR="00F820C9">
          <w:t xml:space="preserve">. </w:t>
        </w:r>
      </w:ins>
    </w:p>
    <w:p w14:paraId="35259CD5" w14:textId="5A1584F7" w:rsidR="00A316C7" w:rsidRDefault="00A316C7" w:rsidP="00897136">
      <w:ins w:id="111" w:author="Bruno Barbosa" w:date="2016-06-17T01:26:00Z">
        <w:r>
          <w:tab/>
        </w:r>
      </w:ins>
      <w:ins w:id="112" w:author="Bruno Barbosa" w:date="2016-06-17T01:27:00Z">
        <w:r>
          <w:t>The images’ quality is clearly</w:t>
        </w:r>
        <w:bookmarkStart w:id="113" w:name="_GoBack"/>
        <w:bookmarkEnd w:id="113"/>
        <w:r>
          <w:t xml:space="preserve"> better…</w:t>
        </w:r>
      </w:ins>
    </w:p>
    <w:p w14:paraId="4ABB2D54" w14:textId="70EA7304" w:rsidR="00A23BAE" w:rsidRDefault="00353C55" w:rsidP="00897136">
      <w:ins w:id="114" w:author="Bruno Barbosa" w:date="2016-06-17T00:45:00Z">
        <w:r>
          <w:rPr>
            <w:noProof/>
          </w:rPr>
          <mc:AlternateContent>
            <mc:Choice Requires="wps">
              <w:drawing>
                <wp:anchor distT="0" distB="0" distL="114300" distR="114300" simplePos="0" relativeHeight="251695104" behindDoc="0" locked="0" layoutInCell="1" allowOverlap="1" wp14:anchorId="3A59A153" wp14:editId="754DFA4F">
                  <wp:simplePos x="0" y="0"/>
                  <wp:positionH relativeFrom="column">
                    <wp:posOffset>520065</wp:posOffset>
                  </wp:positionH>
                  <wp:positionV relativeFrom="paragraph">
                    <wp:posOffset>3083560</wp:posOffset>
                  </wp:positionV>
                  <wp:extent cx="4572000" cy="635"/>
                  <wp:effectExtent l="0" t="0" r="0" b="0"/>
                  <wp:wrapTopAndBottom/>
                  <wp:docPr id="32" name="Caixa de texto 3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53E148F" w14:textId="3104A48A" w:rsidR="00353C55" w:rsidRPr="00F30349" w:rsidRDefault="00353C55" w:rsidP="00353C55">
                              <w:pPr>
                                <w:pStyle w:val="Legenda"/>
                                <w:rPr>
                                  <w:noProof/>
                                </w:rPr>
                                <w:pPrChange w:id="115" w:author="Bruno Barbosa" w:date="2016-06-17T00:45:00Z">
                                  <w:pPr/>
                                </w:pPrChange>
                              </w:pPr>
                              <w:ins w:id="116" w:author="Bruno Barbosa" w:date="2016-06-17T00:45:00Z">
                                <w:r>
                                  <w:t xml:space="preserve">Graph </w:t>
                                </w:r>
                                <w:r>
                                  <w:fldChar w:fldCharType="begin"/>
                                </w:r>
                                <w:r>
                                  <w:instrText xml:space="preserve"> SEQ Graph \* ARABIC </w:instrText>
                                </w:r>
                              </w:ins>
                              <w:r>
                                <w:fldChar w:fldCharType="separate"/>
                              </w:r>
                              <w:ins w:id="117" w:author="Bruno Barbosa" w:date="2016-06-17T00:45:00Z">
                                <w:r>
                                  <w:rPr>
                                    <w:noProof/>
                                  </w:rPr>
                                  <w:t>3</w:t>
                                </w:r>
                                <w:r>
                                  <w:fldChar w:fldCharType="end"/>
                                </w:r>
                                <w:r>
                                  <w:t xml:space="preserve">. </w:t>
                                </w:r>
                                <w:r w:rsidRPr="00676BFF">
                                  <w:t>Rendering time comparison</w:t>
                                </w:r>
                                <w:r>
                                  <w:t xml:space="preserve"> between samplers using the photon map</w:t>
                                </w:r>
                                <w:r w:rsidRPr="00676BFF">
                                  <w:t xml:space="preserve"> tracing surface integrator.</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9A153" id="Caixa de texto 32" o:spid="_x0000_s1055" type="#_x0000_t202" style="position:absolute;left:0;text-align:left;margin-left:40.95pt;margin-top:242.8pt;width:5in;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" stroked="f">
                  <v:textbox style="mso-fit-shape-to-text:t" inset="0,0,0,0">
                    <w:txbxContent>
                      <w:p w14:paraId="453E148F" w14:textId="3104A48A" w:rsidR="00353C55" w:rsidRPr="00F30349" w:rsidRDefault="00353C55" w:rsidP="00353C55">
                        <w:pPr>
                          <w:pStyle w:val="Legenda"/>
                          <w:rPr>
                            <w:noProof/>
                          </w:rPr>
                          <w:pPrChange w:id="118" w:author="Bruno Barbosa" w:date="2016-06-17T00:45:00Z">
                            <w:pPr/>
                          </w:pPrChange>
                        </w:pPr>
                        <w:ins w:id="119" w:author="Bruno Barbosa" w:date="2016-06-17T00:45:00Z">
                          <w:r>
                            <w:t xml:space="preserve">Graph </w:t>
                          </w:r>
                          <w:r>
                            <w:fldChar w:fldCharType="begin"/>
                          </w:r>
                          <w:r>
                            <w:instrText xml:space="preserve"> SEQ Graph \* ARABIC </w:instrText>
                          </w:r>
                        </w:ins>
                        <w:r>
                          <w:fldChar w:fldCharType="separate"/>
                        </w:r>
                        <w:ins w:id="120" w:author="Bruno Barbosa" w:date="2016-06-17T00:45:00Z">
                          <w:r>
                            <w:rPr>
                              <w:noProof/>
                            </w:rPr>
                            <w:t>3</w:t>
                          </w:r>
                          <w:r>
                            <w:fldChar w:fldCharType="end"/>
                          </w:r>
                          <w:r>
                            <w:t xml:space="preserve">. </w:t>
                          </w:r>
                          <w:r w:rsidRPr="00676BFF">
                            <w:t>Rendering time comparison</w:t>
                          </w:r>
                          <w:r>
                            <w:t xml:space="preserve"> between samplers using the photon map</w:t>
                          </w:r>
                          <w:r w:rsidRPr="00676BFF">
                            <w:t xml:space="preserve"> tracing surface integrator.</w:t>
                          </w:r>
                        </w:ins>
                      </w:p>
                    </w:txbxContent>
                  </v:textbox>
                  <w10:wrap type="topAndBottom"/>
                </v:shape>
              </w:pict>
            </mc:Fallback>
          </mc:AlternateContent>
        </w:r>
      </w:ins>
      <w:r>
        <w:rPr>
          <w:noProof/>
        </w:rPr>
        <w:drawing>
          <wp:anchor distT="0" distB="0" distL="114300" distR="114300" simplePos="0" relativeHeight="251693056" behindDoc="0" locked="0" layoutInCell="1" allowOverlap="1" wp14:anchorId="19355A11" wp14:editId="16E0EC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09C6D845" w14:textId="77777777" w:rsidR="00A23BAE" w:rsidRDefault="00A23BAE" w:rsidP="00897136"/>
    <w:p w14:paraId="56C8DC3A" w14:textId="72B57D80" w:rsidR="00AD0F38" w:rsidRDefault="00AD0F38" w:rsidP="00AD0F38">
      <w:pPr>
        <w:pStyle w:val="Cabealho3"/>
      </w:pPr>
      <w:bookmarkStart w:id="121" w:name="_Toc453879240"/>
      <w:r>
        <w:t>Adaptive</w:t>
      </w:r>
      <w:bookmarkEnd w:id="121"/>
    </w:p>
    <w:p w14:paraId="70DC910A" w14:textId="23E9C19C" w:rsidR="00AD0F38" w:rsidRDefault="00AD0F38" w:rsidP="00303BE5">
      <w:pPr>
        <w:pStyle w:val="Cabealho3"/>
      </w:pPr>
      <w:bookmarkStart w:id="122" w:name="_Toc453879241"/>
      <w:r>
        <w:t>Best Candidate</w:t>
      </w:r>
      <w:bookmarkEnd w:id="122"/>
    </w:p>
    <w:p w14:paraId="58B50F50" w14:textId="77777777" w:rsidR="00AD0F38" w:rsidRDefault="00AD0F38" w:rsidP="00AD0F38">
      <w:pPr>
        <w:pStyle w:val="Cabealho3"/>
      </w:pPr>
      <w:bookmarkStart w:id="123" w:name="_Toc453879242"/>
      <w:proofErr w:type="spellStart"/>
      <w:r>
        <w:t>Halton</w:t>
      </w:r>
      <w:bookmarkEnd w:id="123"/>
      <w:proofErr w:type="spellEnd"/>
    </w:p>
    <w:p w14:paraId="35195272" w14:textId="77777777" w:rsidR="00AD0F38" w:rsidRDefault="00AD0F38" w:rsidP="00AD0F38">
      <w:pPr>
        <w:pStyle w:val="Cabealho3"/>
      </w:pPr>
      <w:bookmarkStart w:id="124" w:name="_Toc453879243"/>
      <w:r>
        <w:t>Low Discrepancy</w:t>
      </w:r>
      <w:bookmarkEnd w:id="124"/>
    </w:p>
    <w:p w14:paraId="277CA5D9" w14:textId="77777777" w:rsidR="00AD0F38" w:rsidRDefault="00AD0F38" w:rsidP="00AD0F38">
      <w:pPr>
        <w:pStyle w:val="Cabealho3"/>
      </w:pPr>
      <w:bookmarkStart w:id="125" w:name="_Toc453879244"/>
      <w:r>
        <w:t>Random</w:t>
      </w:r>
      <w:bookmarkEnd w:id="125"/>
    </w:p>
    <w:p w14:paraId="73F345C7" w14:textId="77777777" w:rsidR="00AD0F38" w:rsidRDefault="00AD0F38" w:rsidP="00AD0F38">
      <w:pPr>
        <w:pStyle w:val="Cabealho3"/>
      </w:pPr>
      <w:bookmarkStart w:id="126" w:name="_Toc453879245"/>
      <w:r>
        <w:t>Stratified</w:t>
      </w:r>
      <w:bookmarkEnd w:id="126"/>
    </w:p>
    <w:p w14:paraId="6BFD4AE5" w14:textId="77777777" w:rsidR="00AD0F38" w:rsidRDefault="00AD0F38" w:rsidP="00897136"/>
    <w:p w14:paraId="730A1203" w14:textId="77777777" w:rsidR="00897136" w:rsidRDefault="00897136" w:rsidP="00897136"/>
    <w:p w14:paraId="6461EED4" w14:textId="77777777" w:rsidR="00897136" w:rsidRPr="00897136" w:rsidRDefault="00897136" w:rsidP="00897136"/>
    <w:p w14:paraId="3B6D628E" w14:textId="074C6776" w:rsidR="00247C10" w:rsidRDefault="00247C10" w:rsidP="00247C10">
      <w:pPr>
        <w:pStyle w:val="Cabealho1"/>
      </w:pPr>
      <w:bookmarkStart w:id="127" w:name="_Toc453879246"/>
      <w:r w:rsidRPr="00C54F98">
        <w:lastRenderedPageBreak/>
        <w:t>Conclusion</w:t>
      </w:r>
      <w:bookmarkEnd w:id="127"/>
    </w:p>
    <w:p w14:paraId="6A8D2CC0"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44FAA328"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5E521477"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36DC4E9A" w14:textId="77777777" w:rsidR="00C54F98" w:rsidRPr="00C54F98" w:rsidRDefault="00C54F98" w:rsidP="00C54F98">
      <w:pPr>
        <w:rPr>
          <w:lang w:val="pt-PT"/>
        </w:rPr>
      </w:pPr>
    </w:p>
    <w:p w14:paraId="15B7A8F7" w14:textId="3F91DEC3" w:rsidR="00392884" w:rsidRPr="00897136" w:rsidRDefault="00392884" w:rsidP="00897136">
      <w:pPr>
        <w:spacing w:line="259" w:lineRule="auto"/>
        <w:jc w:val="left"/>
        <w:rPr>
          <w:lang w:val="pt-PT"/>
        </w:rPr>
      </w:pPr>
    </w:p>
    <w:sectPr w:rsidR="00392884" w:rsidRPr="00897136" w:rsidSect="00783123">
      <w:footerReference w:type="default" r:id="rId3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90A4F" w14:textId="77777777" w:rsidR="003206B0" w:rsidRDefault="003206B0" w:rsidP="00783123">
      <w:pPr>
        <w:spacing w:after="0" w:line="240" w:lineRule="auto"/>
      </w:pPr>
      <w:r>
        <w:separator/>
      </w:r>
    </w:p>
  </w:endnote>
  <w:endnote w:type="continuationSeparator" w:id="0">
    <w:p w14:paraId="630D914E" w14:textId="77777777" w:rsidR="003206B0" w:rsidRDefault="003206B0"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B33750" w14:textId="7A0D3395" w:rsidR="003626F3" w:rsidRPr="00783123" w:rsidRDefault="003626F3"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A316C7">
      <w:rPr>
        <w:noProof/>
      </w:rPr>
      <w:t>15</w:t>
    </w:r>
    <w:r w:rsidRPr="00783123">
      <w:fldChar w:fldCharType="end"/>
    </w:r>
    <w:r w:rsidRPr="00783123">
      <w:t>/</w:t>
    </w:r>
    <w:r w:rsidR="003206B0">
      <w:fldChar w:fldCharType="begin"/>
    </w:r>
    <w:r w:rsidR="003206B0">
      <w:instrText>NUMPAGES \* Arabic \* MERGEFORMAT</w:instrText>
    </w:r>
    <w:r w:rsidR="003206B0">
      <w:fldChar w:fldCharType="separate"/>
    </w:r>
    <w:r w:rsidR="00A316C7">
      <w:rPr>
        <w:noProof/>
      </w:rPr>
      <w:t>15</w:t>
    </w:r>
    <w:r w:rsidR="003206B0">
      <w:rPr>
        <w:noProof/>
      </w:rPr>
      <w:fldChar w:fldCharType="end"/>
    </w:r>
  </w:p>
  <w:p w14:paraId="74B33751" w14:textId="77777777" w:rsidR="003626F3" w:rsidRPr="00783123" w:rsidRDefault="003626F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88977F" w14:textId="77777777" w:rsidR="003206B0" w:rsidRDefault="003206B0" w:rsidP="00783123">
      <w:pPr>
        <w:spacing w:after="0" w:line="240" w:lineRule="auto"/>
      </w:pPr>
      <w:r>
        <w:separator/>
      </w:r>
    </w:p>
  </w:footnote>
  <w:footnote w:type="continuationSeparator" w:id="0">
    <w:p w14:paraId="27703744" w14:textId="77777777" w:rsidR="003206B0" w:rsidRDefault="003206B0" w:rsidP="007831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68C0"/>
    <w:rsid w:val="00090ABB"/>
    <w:rsid w:val="000933CE"/>
    <w:rsid w:val="00097B5A"/>
    <w:rsid w:val="000E6D8C"/>
    <w:rsid w:val="001019C6"/>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3C55"/>
    <w:rsid w:val="003626F3"/>
    <w:rsid w:val="00375A17"/>
    <w:rsid w:val="003810DA"/>
    <w:rsid w:val="00392884"/>
    <w:rsid w:val="0039429D"/>
    <w:rsid w:val="003A4309"/>
    <w:rsid w:val="003E28C5"/>
    <w:rsid w:val="00403796"/>
    <w:rsid w:val="00456763"/>
    <w:rsid w:val="0048036C"/>
    <w:rsid w:val="00482825"/>
    <w:rsid w:val="004A1236"/>
    <w:rsid w:val="004B4522"/>
    <w:rsid w:val="004B7525"/>
    <w:rsid w:val="004C02A8"/>
    <w:rsid w:val="004E7102"/>
    <w:rsid w:val="004F1C42"/>
    <w:rsid w:val="005012E4"/>
    <w:rsid w:val="005068E8"/>
    <w:rsid w:val="00511457"/>
    <w:rsid w:val="005230A8"/>
    <w:rsid w:val="0052505F"/>
    <w:rsid w:val="00540DEF"/>
    <w:rsid w:val="00545C25"/>
    <w:rsid w:val="00556009"/>
    <w:rsid w:val="005A380F"/>
    <w:rsid w:val="005A43BB"/>
    <w:rsid w:val="005C2BBE"/>
    <w:rsid w:val="005C33BD"/>
    <w:rsid w:val="005D310F"/>
    <w:rsid w:val="005E0802"/>
    <w:rsid w:val="006034F4"/>
    <w:rsid w:val="00610581"/>
    <w:rsid w:val="00615A86"/>
    <w:rsid w:val="00620F1B"/>
    <w:rsid w:val="006232F3"/>
    <w:rsid w:val="00644E9E"/>
    <w:rsid w:val="006523B7"/>
    <w:rsid w:val="00673C93"/>
    <w:rsid w:val="00681D59"/>
    <w:rsid w:val="006C2DEE"/>
    <w:rsid w:val="006D7078"/>
    <w:rsid w:val="00706B33"/>
    <w:rsid w:val="00742870"/>
    <w:rsid w:val="00752B41"/>
    <w:rsid w:val="00764164"/>
    <w:rsid w:val="00783123"/>
    <w:rsid w:val="007910F5"/>
    <w:rsid w:val="007939F7"/>
    <w:rsid w:val="007954F5"/>
    <w:rsid w:val="00796D67"/>
    <w:rsid w:val="007A0616"/>
    <w:rsid w:val="007D211C"/>
    <w:rsid w:val="007F3E87"/>
    <w:rsid w:val="007F60E3"/>
    <w:rsid w:val="00817D4A"/>
    <w:rsid w:val="00824EAB"/>
    <w:rsid w:val="0083118C"/>
    <w:rsid w:val="0083185D"/>
    <w:rsid w:val="00871349"/>
    <w:rsid w:val="0087723E"/>
    <w:rsid w:val="00885B9E"/>
    <w:rsid w:val="0088647D"/>
    <w:rsid w:val="0088681A"/>
    <w:rsid w:val="00897136"/>
    <w:rsid w:val="008A2BBC"/>
    <w:rsid w:val="008A58AE"/>
    <w:rsid w:val="008B0195"/>
    <w:rsid w:val="008D568B"/>
    <w:rsid w:val="008D7FE1"/>
    <w:rsid w:val="008E6539"/>
    <w:rsid w:val="008F2457"/>
    <w:rsid w:val="0092307C"/>
    <w:rsid w:val="0092337F"/>
    <w:rsid w:val="0092365F"/>
    <w:rsid w:val="009417C8"/>
    <w:rsid w:val="009559E3"/>
    <w:rsid w:val="009666DD"/>
    <w:rsid w:val="0097148B"/>
    <w:rsid w:val="009740C4"/>
    <w:rsid w:val="009767E4"/>
    <w:rsid w:val="00982DAB"/>
    <w:rsid w:val="00992665"/>
    <w:rsid w:val="00994BAA"/>
    <w:rsid w:val="00996B82"/>
    <w:rsid w:val="00996C2A"/>
    <w:rsid w:val="009A5DDF"/>
    <w:rsid w:val="009A66B8"/>
    <w:rsid w:val="009C6D92"/>
    <w:rsid w:val="009E0AF3"/>
    <w:rsid w:val="009E3222"/>
    <w:rsid w:val="00A058B8"/>
    <w:rsid w:val="00A22E28"/>
    <w:rsid w:val="00A23BAE"/>
    <w:rsid w:val="00A316C7"/>
    <w:rsid w:val="00A405BE"/>
    <w:rsid w:val="00A4243A"/>
    <w:rsid w:val="00A52AD1"/>
    <w:rsid w:val="00A5516E"/>
    <w:rsid w:val="00A6007C"/>
    <w:rsid w:val="00A73155"/>
    <w:rsid w:val="00A76C7B"/>
    <w:rsid w:val="00A8451C"/>
    <w:rsid w:val="00A92AF6"/>
    <w:rsid w:val="00AB2714"/>
    <w:rsid w:val="00AC4FE1"/>
    <w:rsid w:val="00AD0F38"/>
    <w:rsid w:val="00AD470C"/>
    <w:rsid w:val="00AD67C9"/>
    <w:rsid w:val="00AD7D0C"/>
    <w:rsid w:val="00AD7DA7"/>
    <w:rsid w:val="00AE3DA8"/>
    <w:rsid w:val="00AE6967"/>
    <w:rsid w:val="00B13830"/>
    <w:rsid w:val="00B1691F"/>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328D"/>
    <w:rsid w:val="00C26A0A"/>
    <w:rsid w:val="00C4004A"/>
    <w:rsid w:val="00C41B69"/>
    <w:rsid w:val="00C44478"/>
    <w:rsid w:val="00C4473C"/>
    <w:rsid w:val="00C54F71"/>
    <w:rsid w:val="00C54F98"/>
    <w:rsid w:val="00C637C6"/>
    <w:rsid w:val="00C700EA"/>
    <w:rsid w:val="00C7175A"/>
    <w:rsid w:val="00C74E32"/>
    <w:rsid w:val="00C76E6C"/>
    <w:rsid w:val="00C82465"/>
    <w:rsid w:val="00C8489B"/>
    <w:rsid w:val="00C855AA"/>
    <w:rsid w:val="00C868E4"/>
    <w:rsid w:val="00C9664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46ECF"/>
    <w:rsid w:val="00D607A3"/>
    <w:rsid w:val="00D744CD"/>
    <w:rsid w:val="00D77645"/>
    <w:rsid w:val="00D77C59"/>
    <w:rsid w:val="00D8753F"/>
    <w:rsid w:val="00D950C5"/>
    <w:rsid w:val="00DB24A7"/>
    <w:rsid w:val="00DB50B5"/>
    <w:rsid w:val="00DB6A74"/>
    <w:rsid w:val="00DD2CBC"/>
    <w:rsid w:val="00DD3B43"/>
    <w:rsid w:val="00DD5429"/>
    <w:rsid w:val="00DD59B4"/>
    <w:rsid w:val="00DD6823"/>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32706"/>
    <w:rsid w:val="00F50890"/>
    <w:rsid w:val="00F568E8"/>
    <w:rsid w:val="00F61F55"/>
    <w:rsid w:val="00F820C9"/>
    <w:rsid w:val="00F82EFA"/>
    <w:rsid w:val="00F85652"/>
    <w:rsid w:val="00F860EE"/>
    <w:rsid w:val="00F920A4"/>
    <w:rsid w:val="00F95098"/>
    <w:rsid w:val="00FA2BB6"/>
    <w:rsid w:val="00FA528B"/>
    <w:rsid w:val="00FB2A07"/>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Google%20Drive\Universidade%20do%20Minho\MEI\Computa&#231;&#227;o%20Gr&#225;fica\3%20-%20Ilumina&#231;&#227;o%20e%20Visualiza&#231;&#227;o%202\VI2_Cornell_Caustic\Report.docx" TargetMode="Externa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9.jpe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chart" Target="charts/chart1.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Sheet1!$D$2:$E$2</c:f>
              <c:strCache>
                <c:ptCount val="2"/>
                <c:pt idx="0">
                  <c:v>Path</c:v>
                </c:pt>
                <c:pt idx="1">
                  <c:v>Photon Map</c:v>
                </c:pt>
              </c:strCache>
            </c:strRef>
          </c:cat>
          <c:val>
            <c:numRef>
              <c:f>Sheet1!$D$4:$E$4</c:f>
              <c:numCache>
                <c:formatCode>General</c:formatCode>
                <c:ptCount val="2"/>
                <c:pt idx="0">
                  <c:v>97</c:v>
                </c:pt>
                <c:pt idx="1">
                  <c:v>2416.3000000000002</c:v>
                </c:pt>
              </c:numCache>
            </c:numRef>
          </c:val>
          <c:extLs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Sheet1!$D$2:$E$2</c:f>
              <c:strCache>
                <c:ptCount val="2"/>
                <c:pt idx="0">
                  <c:v>Path</c:v>
                </c:pt>
                <c:pt idx="1">
                  <c:v>Photon Map</c:v>
                </c:pt>
              </c:strCache>
            </c:strRef>
          </c:cat>
          <c:val>
            <c:numRef>
              <c:f>Sheet1!$D$5:$E$5</c:f>
              <c:numCache>
                <c:formatCode>General</c:formatCode>
                <c:ptCount val="2"/>
                <c:pt idx="0">
                  <c:v>64.900000000000006</c:v>
                </c:pt>
                <c:pt idx="1">
                  <c:v>2341.5</c:v>
                </c:pt>
              </c:numCache>
            </c:numRef>
          </c:val>
          <c:extLs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Sheet1!$D$2:$E$2</c:f>
              <c:strCache>
                <c:ptCount val="2"/>
                <c:pt idx="0">
                  <c:v>Path</c:v>
                </c:pt>
                <c:pt idx="1">
                  <c:v>Photon Map</c:v>
                </c:pt>
              </c:strCache>
            </c:strRef>
          </c:cat>
          <c:val>
            <c:numRef>
              <c:f>Sheet1!$D$6:$E$6</c:f>
              <c:numCache>
                <c:formatCode>General</c:formatCode>
                <c:ptCount val="2"/>
                <c:pt idx="0">
                  <c:v>65.400000000000006</c:v>
                </c:pt>
                <c:pt idx="1">
                  <c:v>2331.1</c:v>
                </c:pt>
              </c:numCache>
            </c:numRef>
          </c:val>
          <c:extLs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Sheet1!$D$2:$E$2</c:f>
              <c:strCache>
                <c:ptCount val="2"/>
                <c:pt idx="0">
                  <c:v>Path</c:v>
                </c:pt>
                <c:pt idx="1">
                  <c:v>Photon Map</c:v>
                </c:pt>
              </c:strCache>
            </c:strRef>
          </c:cat>
          <c:val>
            <c:numRef>
              <c:f>Sheet1!$D$7:$E$7</c:f>
              <c:numCache>
                <c:formatCode>General</c:formatCode>
                <c:ptCount val="2"/>
                <c:pt idx="0">
                  <c:v>66.3</c:v>
                </c:pt>
                <c:pt idx="1">
                  <c:v>2338.6999999999998</c:v>
                </c:pt>
              </c:numCache>
            </c:numRef>
          </c:val>
          <c:extLs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Sheet1!$D$2:$E$2</c:f>
              <c:strCache>
                <c:ptCount val="2"/>
                <c:pt idx="0">
                  <c:v>Path</c:v>
                </c:pt>
                <c:pt idx="1">
                  <c:v>Photon Map</c:v>
                </c:pt>
              </c:strCache>
            </c:strRef>
          </c:cat>
          <c:val>
            <c:numRef>
              <c:f>Sheet1!$D$8:$E$8</c:f>
              <c:numCache>
                <c:formatCode>General</c:formatCode>
                <c:ptCount val="2"/>
                <c:pt idx="0">
                  <c:v>57.3</c:v>
                </c:pt>
                <c:pt idx="1">
                  <c:v>2318.1999999999998</c:v>
                </c:pt>
              </c:numCache>
            </c:numRef>
          </c:val>
          <c:extLs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Sheet1!$D$2:$E$2</c:f>
              <c:strCache>
                <c:ptCount val="2"/>
                <c:pt idx="0">
                  <c:v>Path</c:v>
                </c:pt>
                <c:pt idx="1">
                  <c:v>Photon Map</c:v>
                </c:pt>
              </c:strCache>
            </c:strRef>
          </c:cat>
          <c:val>
            <c:numRef>
              <c:f>Sheet1!$D$9:$E$9</c:f>
              <c:numCache>
                <c:formatCode>General</c:formatCode>
                <c:ptCount val="2"/>
                <c:pt idx="0">
                  <c:v>65.5</c:v>
                </c:pt>
                <c:pt idx="1">
                  <c:v>3193.1</c:v>
                </c:pt>
              </c:numCache>
            </c:numRef>
          </c:val>
          <c:extLs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55873664"/>
        <c:axId val="455870528"/>
      </c:barChart>
      <c:catAx>
        <c:axId val="455873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0528"/>
        <c:crosses val="autoZero"/>
        <c:auto val="1"/>
        <c:lblAlgn val="ctr"/>
        <c:lblOffset val="100"/>
        <c:noMultiLvlLbl val="0"/>
      </c:catAx>
      <c:valAx>
        <c:axId val="455870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366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55871312"/>
        <c:axId val="455872096"/>
      </c:barChart>
      <c:catAx>
        <c:axId val="455871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2096"/>
        <c:crosses val="autoZero"/>
        <c:auto val="1"/>
        <c:lblAlgn val="ctr"/>
        <c:lblOffset val="100"/>
        <c:noMultiLvlLbl val="0"/>
      </c:catAx>
      <c:valAx>
        <c:axId val="455872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1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55871704"/>
        <c:axId val="455872488"/>
      </c:barChart>
      <c:catAx>
        <c:axId val="455871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2488"/>
        <c:crosses val="autoZero"/>
        <c:auto val="1"/>
        <c:lblAlgn val="ctr"/>
        <c:lblOffset val="100"/>
        <c:noMultiLvlLbl val="0"/>
      </c:catAx>
      <c:valAx>
        <c:axId val="455872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5871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95FF52E1-E984-4C72-9007-AA9302FDD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15</Pages>
  <Words>1181</Words>
  <Characters>6733</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Bruno Barbosa</cp:lastModifiedBy>
  <cp:revision>124</cp:revision>
  <cp:lastPrinted>2016-02-07T23:44:00Z</cp:lastPrinted>
  <dcterms:created xsi:type="dcterms:W3CDTF">2015-10-20T15:13:00Z</dcterms:created>
  <dcterms:modified xsi:type="dcterms:W3CDTF">2016-06-17T00:27:00Z</dcterms:modified>
</cp:coreProperties>
</file>